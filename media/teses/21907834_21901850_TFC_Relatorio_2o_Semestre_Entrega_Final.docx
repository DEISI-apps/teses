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F20AC" w14:textId="77777777" w:rsidR="008E130A" w:rsidRPr="003E1F68" w:rsidRDefault="008E130A" w:rsidP="008E130A">
      <w:r w:rsidRPr="003E1F68">
        <w:rPr>
          <w:noProof/>
          <w:lang w:eastAsia="pt-PT"/>
        </w:rPr>
        <w:drawing>
          <wp:anchor distT="0" distB="0" distL="114300" distR="114300" simplePos="0" relativeHeight="251659264" behindDoc="1" locked="0" layoutInCell="1" allowOverlap="1" wp14:anchorId="10A7A190" wp14:editId="09EDD1FB">
            <wp:simplePos x="0" y="0"/>
            <wp:positionH relativeFrom="page">
              <wp:align>left</wp:align>
            </wp:positionH>
            <wp:positionV relativeFrom="paragraph">
              <wp:posOffset>-901065</wp:posOffset>
            </wp:positionV>
            <wp:extent cx="7548564" cy="106775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a de trabalhos-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8564" cy="10677525"/>
                    </a:xfrm>
                    <a:prstGeom prst="rect">
                      <a:avLst/>
                    </a:prstGeom>
                  </pic:spPr>
                </pic:pic>
              </a:graphicData>
            </a:graphic>
          </wp:anchor>
        </w:drawing>
      </w:r>
    </w:p>
    <w:p w14:paraId="55453229" w14:textId="77777777" w:rsidR="008E130A" w:rsidRDefault="008E130A" w:rsidP="008E130A"/>
    <w:p w14:paraId="5AA23A44" w14:textId="77777777" w:rsidR="008E130A" w:rsidRDefault="008E130A" w:rsidP="008E130A"/>
    <w:p w14:paraId="1CA227B5" w14:textId="77777777" w:rsidR="008E130A" w:rsidRDefault="008E130A" w:rsidP="008E130A"/>
    <w:p w14:paraId="13DA1EE7" w14:textId="77777777" w:rsidR="008E130A" w:rsidRDefault="008E130A" w:rsidP="008E130A"/>
    <w:p w14:paraId="31E036B8" w14:textId="77777777" w:rsidR="008E130A" w:rsidRDefault="008E130A" w:rsidP="008E130A"/>
    <w:p w14:paraId="01A01088" w14:textId="77777777" w:rsidR="008E130A" w:rsidRDefault="008E130A" w:rsidP="008E130A"/>
    <w:p w14:paraId="74A6E328" w14:textId="77777777" w:rsidR="008E130A" w:rsidRDefault="008E130A" w:rsidP="008E130A"/>
    <w:p w14:paraId="2908BE78" w14:textId="77777777" w:rsidR="00EC0699" w:rsidRDefault="00EC0699" w:rsidP="002D1446">
      <w:pPr>
        <w:spacing w:after="0" w:line="240" w:lineRule="auto"/>
        <w:jc w:val="center"/>
      </w:pPr>
    </w:p>
    <w:p w14:paraId="3F4E14C6" w14:textId="5183622E" w:rsidR="00EC0699" w:rsidRPr="006B53D6" w:rsidRDefault="00EC0699" w:rsidP="002D1446">
      <w:pPr>
        <w:spacing w:after="0" w:line="240" w:lineRule="auto"/>
        <w:jc w:val="center"/>
        <w:rPr>
          <w:rFonts w:ascii="Linux Libertine" w:hAnsi="Linux Libertine" w:cs="Linux Libertine"/>
          <w:b/>
          <w:sz w:val="88"/>
          <w:szCs w:val="88"/>
          <w:lang w:val="pt-PT"/>
        </w:rPr>
      </w:pPr>
      <w:r w:rsidRPr="006B53D6">
        <w:rPr>
          <w:rFonts w:ascii="Linux Libertine" w:hAnsi="Linux Libertine" w:cs="Linux Libertine"/>
          <w:sz w:val="88"/>
          <w:szCs w:val="88"/>
          <w:lang w:val="pt-PT"/>
        </w:rPr>
        <w:t>O que usuários podem fazer para economizar energia</w:t>
      </w:r>
    </w:p>
    <w:p w14:paraId="24B970A2" w14:textId="77777777" w:rsidR="00EC0699" w:rsidRDefault="00EC0699" w:rsidP="002D1446">
      <w:pPr>
        <w:spacing w:after="0" w:line="240" w:lineRule="auto"/>
        <w:jc w:val="center"/>
        <w:rPr>
          <w:rFonts w:ascii="Linux Libertine" w:hAnsi="Linux Libertine" w:cs="Linux Libertine"/>
          <w:b/>
          <w:sz w:val="58"/>
          <w:szCs w:val="100"/>
          <w:lang w:val="pt-PT"/>
        </w:rPr>
      </w:pPr>
    </w:p>
    <w:p w14:paraId="3C7F33D9" w14:textId="1D45D5BC" w:rsidR="002D1446" w:rsidRDefault="008E130A" w:rsidP="002D1446">
      <w:pPr>
        <w:spacing w:after="0" w:line="240" w:lineRule="auto"/>
        <w:jc w:val="center"/>
        <w:rPr>
          <w:rFonts w:ascii="Linux Libertine" w:hAnsi="Linux Libertine" w:cs="Linux Libertine"/>
          <w:b/>
          <w:sz w:val="58"/>
          <w:szCs w:val="100"/>
          <w:lang w:val="pt-PT"/>
        </w:rPr>
      </w:pPr>
      <w:r w:rsidRPr="008E130A">
        <w:rPr>
          <w:rFonts w:ascii="Linux Libertine" w:hAnsi="Linux Libertine" w:cs="Linux Libertine"/>
          <w:b/>
          <w:sz w:val="58"/>
          <w:szCs w:val="100"/>
          <w:lang w:val="pt-PT"/>
        </w:rPr>
        <w:t>Trabalho Final de curso</w:t>
      </w:r>
    </w:p>
    <w:p w14:paraId="200904E8" w14:textId="0788B61A" w:rsidR="008E130A" w:rsidRPr="002D1446" w:rsidRDefault="002D1446" w:rsidP="008E130A">
      <w:pPr>
        <w:jc w:val="center"/>
        <w:rPr>
          <w:sz w:val="28"/>
          <w:szCs w:val="28"/>
          <w:lang w:val="pt-PT"/>
        </w:rPr>
      </w:pPr>
      <w:r w:rsidRPr="002D1446">
        <w:rPr>
          <w:sz w:val="28"/>
          <w:szCs w:val="28"/>
          <w:lang w:val="pt-PT"/>
        </w:rPr>
        <w:t>Relatório Intercalar 1º Semestre</w:t>
      </w:r>
    </w:p>
    <w:p w14:paraId="150DF4FA" w14:textId="77777777" w:rsidR="008E130A" w:rsidRPr="008E130A" w:rsidRDefault="008E130A" w:rsidP="008E130A">
      <w:pPr>
        <w:rPr>
          <w:lang w:val="pt-PT"/>
        </w:rPr>
      </w:pPr>
    </w:p>
    <w:p w14:paraId="4653F77E" w14:textId="77777777" w:rsidR="00EC0699" w:rsidRDefault="00EC0699" w:rsidP="008E130A">
      <w:pPr>
        <w:jc w:val="center"/>
        <w:rPr>
          <w:lang w:val="pt-PT"/>
        </w:rPr>
      </w:pPr>
    </w:p>
    <w:p w14:paraId="73D0687F" w14:textId="77777777" w:rsidR="00EC0699" w:rsidRDefault="00EC0699" w:rsidP="008E130A">
      <w:pPr>
        <w:jc w:val="center"/>
        <w:rPr>
          <w:lang w:val="pt-PT"/>
        </w:rPr>
      </w:pPr>
    </w:p>
    <w:p w14:paraId="635D77DC" w14:textId="7922C7B2" w:rsidR="008E130A" w:rsidRPr="00EC0699" w:rsidRDefault="008E130A" w:rsidP="008E130A">
      <w:pPr>
        <w:jc w:val="center"/>
        <w:rPr>
          <w:rFonts w:ascii="Linux Libertine" w:hAnsi="Linux Libertine" w:cs="Linux Libertine"/>
          <w:sz w:val="20"/>
          <w:szCs w:val="20"/>
          <w:lang w:val="pt-PT"/>
        </w:rPr>
      </w:pPr>
      <w:r w:rsidRPr="00EC0699">
        <w:rPr>
          <w:rFonts w:ascii="Linux Libertine" w:hAnsi="Linux Libertine" w:cs="Linux Libertine"/>
          <w:sz w:val="20"/>
          <w:szCs w:val="20"/>
          <w:lang w:val="pt-PT"/>
        </w:rPr>
        <w:t>Nome do Aluno:</w:t>
      </w:r>
      <w:r w:rsidR="00EC0699" w:rsidRPr="00EC0699">
        <w:rPr>
          <w:rFonts w:ascii="Linux Libertine" w:hAnsi="Linux Libertine" w:cs="Linux Libertine"/>
          <w:sz w:val="20"/>
          <w:szCs w:val="20"/>
          <w:lang w:val="pt-PT"/>
        </w:rPr>
        <w:t xml:space="preserve"> Tomás Martins</w:t>
      </w:r>
    </w:p>
    <w:p w14:paraId="13CC2291" w14:textId="5F34E450" w:rsidR="008E130A" w:rsidRPr="00EC0699" w:rsidRDefault="008E130A" w:rsidP="008E130A">
      <w:pPr>
        <w:jc w:val="center"/>
        <w:rPr>
          <w:rFonts w:ascii="Linux Libertine" w:hAnsi="Linux Libertine" w:cs="Linux Libertine"/>
          <w:sz w:val="20"/>
          <w:szCs w:val="20"/>
          <w:lang w:val="pt-PT"/>
        </w:rPr>
      </w:pPr>
      <w:r w:rsidRPr="00EC0699">
        <w:rPr>
          <w:rFonts w:ascii="Linux Libertine" w:hAnsi="Linux Libertine" w:cs="Linux Libertine"/>
          <w:sz w:val="20"/>
          <w:szCs w:val="20"/>
          <w:lang w:val="pt-PT"/>
        </w:rPr>
        <w:t>Nome do Aluno:</w:t>
      </w:r>
      <w:r w:rsidR="00EC0699" w:rsidRPr="00EC0699">
        <w:rPr>
          <w:rFonts w:ascii="Linux Libertine" w:hAnsi="Linux Libertine" w:cs="Linux Libertine"/>
          <w:sz w:val="20"/>
          <w:szCs w:val="20"/>
          <w:lang w:val="pt-PT"/>
        </w:rPr>
        <w:t xml:space="preserve"> André Vieira</w:t>
      </w:r>
    </w:p>
    <w:p w14:paraId="1956E0E1" w14:textId="3A303938" w:rsidR="008E130A" w:rsidRPr="008E130A" w:rsidRDefault="008E130A" w:rsidP="008E130A">
      <w:pPr>
        <w:jc w:val="center"/>
        <w:rPr>
          <w:rFonts w:ascii="Linux Libertine" w:hAnsi="Linux Libertine" w:cs="Linux Libertine"/>
          <w:sz w:val="20"/>
          <w:szCs w:val="20"/>
          <w:lang w:val="pt-PT"/>
        </w:rPr>
      </w:pPr>
      <w:r w:rsidRPr="00EC0699">
        <w:rPr>
          <w:rFonts w:ascii="Linux Libertine" w:hAnsi="Linux Libertine" w:cs="Linux Libertine"/>
          <w:sz w:val="20"/>
          <w:szCs w:val="20"/>
          <w:lang w:val="pt-PT"/>
        </w:rPr>
        <w:t>Nome do Orientador:</w:t>
      </w:r>
      <w:r w:rsidR="00EC0699">
        <w:rPr>
          <w:rFonts w:ascii="Linux Libertine" w:hAnsi="Linux Libertine" w:cs="Linux Libertine"/>
          <w:sz w:val="20"/>
          <w:szCs w:val="20"/>
          <w:lang w:val="pt-PT"/>
        </w:rPr>
        <w:t xml:space="preserve"> Wellington Oliveira</w:t>
      </w:r>
    </w:p>
    <w:p w14:paraId="34FDE72A" w14:textId="05870CE5" w:rsidR="008E130A" w:rsidRPr="008E130A" w:rsidRDefault="008E130A" w:rsidP="008E130A">
      <w:pPr>
        <w:jc w:val="center"/>
        <w:rPr>
          <w:rFonts w:ascii="Linux Libertine" w:hAnsi="Linux Libertine" w:cs="Linux Libertine"/>
          <w:sz w:val="20"/>
          <w:szCs w:val="20"/>
          <w:lang w:val="pt-PT"/>
        </w:rPr>
      </w:pPr>
      <w:r w:rsidRPr="008E130A">
        <w:rPr>
          <w:rFonts w:ascii="Linux Libertine" w:hAnsi="Linux Libertine" w:cs="Linux Libertine"/>
          <w:sz w:val="20"/>
          <w:szCs w:val="20"/>
          <w:lang w:val="pt-PT"/>
        </w:rPr>
        <w:t xml:space="preserve">Trabalho Final de Curso  |  </w:t>
      </w:r>
      <w:r w:rsidRPr="00EC0699">
        <w:rPr>
          <w:rFonts w:ascii="Linux Libertine" w:hAnsi="Linux Libertine" w:cs="Linux Libertine"/>
          <w:sz w:val="20"/>
          <w:szCs w:val="20"/>
          <w:lang w:val="pt-PT"/>
        </w:rPr>
        <w:t>LEI</w:t>
      </w:r>
      <w:r w:rsidR="00EC0699">
        <w:rPr>
          <w:rFonts w:ascii="Linux Libertine" w:hAnsi="Linux Libertine" w:cs="Linux Libertine"/>
          <w:sz w:val="20"/>
          <w:szCs w:val="20"/>
          <w:lang w:val="pt-PT"/>
        </w:rPr>
        <w:t xml:space="preserve"> </w:t>
      </w:r>
      <w:r w:rsidRPr="008E130A">
        <w:rPr>
          <w:rFonts w:ascii="Linux Libertine" w:hAnsi="Linux Libertine" w:cs="Linux Libertine"/>
          <w:sz w:val="20"/>
          <w:szCs w:val="20"/>
          <w:lang w:val="pt-PT"/>
        </w:rPr>
        <w:t xml:space="preserve">  |  </w:t>
      </w:r>
      <w:r w:rsidR="00EC0699">
        <w:rPr>
          <w:rFonts w:ascii="Linux Libertine" w:hAnsi="Linux Libertine" w:cs="Linux Libertine"/>
          <w:sz w:val="20"/>
          <w:szCs w:val="20"/>
          <w:lang w:val="pt-PT"/>
        </w:rPr>
        <w:t>04/11/2024</w:t>
      </w:r>
    </w:p>
    <w:p w14:paraId="0B99FE6B" w14:textId="77777777" w:rsidR="008E130A" w:rsidRPr="008E130A" w:rsidRDefault="008E130A" w:rsidP="008E130A">
      <w:pPr>
        <w:rPr>
          <w:rFonts w:ascii="Linux Libertine" w:hAnsi="Linux Libertine" w:cs="Linux Libertine"/>
          <w:sz w:val="20"/>
          <w:szCs w:val="20"/>
          <w:lang w:val="pt-PT"/>
        </w:rPr>
      </w:pPr>
      <w:r w:rsidRPr="008E130A">
        <w:rPr>
          <w:rFonts w:ascii="Linux Libertine" w:hAnsi="Linux Libertine" w:cs="Linux Libertine"/>
          <w:sz w:val="20"/>
          <w:szCs w:val="20"/>
          <w:lang w:val="pt-PT"/>
        </w:rPr>
        <w:br w:type="page"/>
      </w:r>
    </w:p>
    <w:p w14:paraId="2DC1FF47" w14:textId="77777777" w:rsidR="008E130A" w:rsidRPr="008E130A" w:rsidRDefault="008E130A" w:rsidP="008E130A">
      <w:pPr>
        <w:jc w:val="center"/>
        <w:rPr>
          <w:rFonts w:ascii="Linux Libertine" w:hAnsi="Linux Libertine" w:cs="Linux Libertine"/>
          <w:sz w:val="20"/>
          <w:szCs w:val="20"/>
          <w:lang w:val="pt-PT"/>
        </w:rPr>
      </w:pPr>
    </w:p>
    <w:p w14:paraId="066B074F" w14:textId="77777777" w:rsidR="008E130A" w:rsidRPr="008E130A" w:rsidRDefault="008E130A" w:rsidP="008E130A">
      <w:pPr>
        <w:jc w:val="center"/>
        <w:rPr>
          <w:rFonts w:ascii="Linux Libertine" w:hAnsi="Linux Libertine" w:cs="Linux Libertine"/>
          <w:sz w:val="20"/>
          <w:szCs w:val="20"/>
          <w:lang w:val="pt-PT"/>
        </w:rPr>
      </w:pPr>
    </w:p>
    <w:p w14:paraId="5304243C" w14:textId="77777777" w:rsidR="008E130A" w:rsidRPr="008E130A" w:rsidRDefault="008E130A" w:rsidP="008E130A">
      <w:pPr>
        <w:jc w:val="center"/>
        <w:rPr>
          <w:rFonts w:ascii="Linux Libertine" w:hAnsi="Linux Libertine" w:cs="Linux Libertine"/>
          <w:sz w:val="20"/>
          <w:szCs w:val="20"/>
          <w:lang w:val="pt-PT"/>
        </w:rPr>
      </w:pPr>
    </w:p>
    <w:p w14:paraId="60EEF706" w14:textId="77777777" w:rsidR="008E130A" w:rsidRPr="008E130A" w:rsidRDefault="008E130A" w:rsidP="008E130A">
      <w:pPr>
        <w:jc w:val="center"/>
        <w:rPr>
          <w:rFonts w:ascii="Linux Libertine" w:hAnsi="Linux Libertine" w:cs="Linux Libertine"/>
          <w:sz w:val="20"/>
          <w:szCs w:val="20"/>
          <w:lang w:val="pt-PT"/>
        </w:rPr>
      </w:pPr>
    </w:p>
    <w:p w14:paraId="4A878A3B" w14:textId="77777777" w:rsidR="008E130A" w:rsidRPr="008E130A" w:rsidRDefault="008E130A" w:rsidP="008E130A">
      <w:pPr>
        <w:autoSpaceDE w:val="0"/>
        <w:autoSpaceDN w:val="0"/>
        <w:rPr>
          <w:rFonts w:ascii="Times New Roman" w:hAnsi="Times New Roman"/>
          <w:b/>
          <w:bCs/>
          <w:sz w:val="28"/>
          <w:szCs w:val="28"/>
          <w:lang w:val="pt-PT"/>
        </w:rPr>
      </w:pPr>
    </w:p>
    <w:p w14:paraId="4CCEC63C" w14:textId="77777777" w:rsidR="008E130A" w:rsidRPr="008E130A" w:rsidRDefault="008E130A" w:rsidP="008E130A">
      <w:pPr>
        <w:autoSpaceDE w:val="0"/>
        <w:autoSpaceDN w:val="0"/>
        <w:rPr>
          <w:rFonts w:ascii="Times New Roman" w:hAnsi="Times New Roman"/>
          <w:b/>
          <w:bCs/>
          <w:sz w:val="28"/>
          <w:szCs w:val="28"/>
          <w:lang w:val="pt-PT"/>
        </w:rPr>
      </w:pPr>
    </w:p>
    <w:p w14:paraId="3397CC9B" w14:textId="77777777" w:rsidR="008E130A" w:rsidRPr="008E130A" w:rsidRDefault="008E130A" w:rsidP="008E130A">
      <w:pPr>
        <w:autoSpaceDE w:val="0"/>
        <w:autoSpaceDN w:val="0"/>
        <w:rPr>
          <w:rFonts w:ascii="Times New Roman" w:hAnsi="Times New Roman"/>
          <w:b/>
          <w:bCs/>
          <w:sz w:val="28"/>
          <w:szCs w:val="28"/>
          <w:lang w:val="pt-PT"/>
        </w:rPr>
      </w:pPr>
    </w:p>
    <w:p w14:paraId="619123DC" w14:textId="77777777" w:rsidR="008E130A" w:rsidRPr="008E130A" w:rsidRDefault="008E130A" w:rsidP="008E130A">
      <w:pPr>
        <w:autoSpaceDE w:val="0"/>
        <w:autoSpaceDN w:val="0"/>
        <w:rPr>
          <w:rFonts w:ascii="Times New Roman" w:hAnsi="Times New Roman"/>
          <w:b/>
          <w:bCs/>
          <w:sz w:val="28"/>
          <w:szCs w:val="28"/>
          <w:lang w:val="pt-PT"/>
        </w:rPr>
      </w:pPr>
    </w:p>
    <w:p w14:paraId="181988B0" w14:textId="77777777" w:rsidR="008E130A" w:rsidRPr="008E130A" w:rsidRDefault="008E130A" w:rsidP="008E130A">
      <w:pPr>
        <w:autoSpaceDE w:val="0"/>
        <w:autoSpaceDN w:val="0"/>
        <w:rPr>
          <w:rFonts w:ascii="Times New Roman" w:hAnsi="Times New Roman"/>
          <w:b/>
          <w:bCs/>
          <w:sz w:val="28"/>
          <w:szCs w:val="28"/>
          <w:lang w:val="pt-PT"/>
        </w:rPr>
      </w:pPr>
    </w:p>
    <w:p w14:paraId="269D92A5" w14:textId="77777777" w:rsidR="008E130A" w:rsidRPr="008E130A" w:rsidRDefault="008E130A" w:rsidP="008E130A">
      <w:pPr>
        <w:autoSpaceDE w:val="0"/>
        <w:autoSpaceDN w:val="0"/>
        <w:rPr>
          <w:rFonts w:ascii="Times New Roman" w:hAnsi="Times New Roman"/>
          <w:b/>
          <w:bCs/>
          <w:sz w:val="28"/>
          <w:szCs w:val="28"/>
          <w:lang w:val="pt-PT"/>
        </w:rPr>
      </w:pPr>
    </w:p>
    <w:p w14:paraId="060F7B18" w14:textId="77777777" w:rsidR="008E130A" w:rsidRPr="008E130A" w:rsidRDefault="008E130A" w:rsidP="008E130A">
      <w:pPr>
        <w:autoSpaceDE w:val="0"/>
        <w:autoSpaceDN w:val="0"/>
        <w:rPr>
          <w:rFonts w:ascii="Times New Roman" w:hAnsi="Times New Roman"/>
          <w:b/>
          <w:bCs/>
          <w:sz w:val="28"/>
          <w:szCs w:val="28"/>
          <w:lang w:val="pt-PT"/>
        </w:rPr>
      </w:pPr>
    </w:p>
    <w:p w14:paraId="1AF1EF35" w14:textId="77777777" w:rsidR="008E130A" w:rsidRPr="008E130A" w:rsidRDefault="008E130A" w:rsidP="008E130A">
      <w:pPr>
        <w:autoSpaceDE w:val="0"/>
        <w:autoSpaceDN w:val="0"/>
        <w:rPr>
          <w:rFonts w:ascii="Times New Roman" w:hAnsi="Times New Roman"/>
          <w:b/>
          <w:bCs/>
          <w:sz w:val="28"/>
          <w:szCs w:val="28"/>
          <w:lang w:val="pt-PT"/>
        </w:rPr>
      </w:pPr>
    </w:p>
    <w:p w14:paraId="4E729387" w14:textId="77777777" w:rsidR="008E130A" w:rsidRPr="008E130A" w:rsidRDefault="008E130A" w:rsidP="008E130A">
      <w:pPr>
        <w:autoSpaceDE w:val="0"/>
        <w:autoSpaceDN w:val="0"/>
        <w:rPr>
          <w:rFonts w:ascii="Times New Roman" w:hAnsi="Times New Roman"/>
          <w:b/>
          <w:bCs/>
          <w:sz w:val="28"/>
          <w:szCs w:val="28"/>
          <w:lang w:val="pt-PT"/>
        </w:rPr>
      </w:pPr>
    </w:p>
    <w:p w14:paraId="1C9282A1" w14:textId="77777777" w:rsidR="008E130A" w:rsidRPr="008E130A" w:rsidRDefault="008E130A" w:rsidP="008E130A">
      <w:pPr>
        <w:autoSpaceDE w:val="0"/>
        <w:autoSpaceDN w:val="0"/>
        <w:rPr>
          <w:rFonts w:ascii="Times New Roman" w:hAnsi="Times New Roman"/>
          <w:b/>
          <w:bCs/>
          <w:sz w:val="28"/>
          <w:szCs w:val="28"/>
          <w:lang w:val="pt-PT"/>
        </w:rPr>
      </w:pPr>
    </w:p>
    <w:p w14:paraId="3BAA1322" w14:textId="77777777" w:rsidR="008E130A" w:rsidRPr="008E130A" w:rsidRDefault="008E130A" w:rsidP="008E130A">
      <w:pPr>
        <w:autoSpaceDE w:val="0"/>
        <w:autoSpaceDN w:val="0"/>
        <w:rPr>
          <w:rFonts w:ascii="Times New Roman" w:hAnsi="Times New Roman"/>
          <w:b/>
          <w:bCs/>
          <w:sz w:val="28"/>
          <w:szCs w:val="28"/>
          <w:lang w:val="pt-PT"/>
        </w:rPr>
      </w:pPr>
    </w:p>
    <w:p w14:paraId="06ACE57C" w14:textId="77777777" w:rsidR="008E130A" w:rsidRPr="008E130A" w:rsidRDefault="008E130A" w:rsidP="008E130A">
      <w:pPr>
        <w:autoSpaceDE w:val="0"/>
        <w:autoSpaceDN w:val="0"/>
        <w:rPr>
          <w:rFonts w:ascii="Times New Roman" w:hAnsi="Times New Roman"/>
          <w:b/>
          <w:bCs/>
          <w:sz w:val="28"/>
          <w:szCs w:val="28"/>
          <w:lang w:val="pt-PT"/>
        </w:rPr>
      </w:pPr>
    </w:p>
    <w:p w14:paraId="31EC6944" w14:textId="77777777" w:rsidR="008E130A" w:rsidRPr="008E130A" w:rsidRDefault="008E130A" w:rsidP="008E130A">
      <w:pPr>
        <w:autoSpaceDE w:val="0"/>
        <w:autoSpaceDN w:val="0"/>
        <w:rPr>
          <w:rFonts w:ascii="Times New Roman" w:hAnsi="Times New Roman"/>
          <w:b/>
          <w:bCs/>
          <w:sz w:val="28"/>
          <w:szCs w:val="28"/>
          <w:lang w:val="pt-PT"/>
        </w:rPr>
      </w:pPr>
    </w:p>
    <w:p w14:paraId="558F176A" w14:textId="77777777" w:rsidR="008E130A" w:rsidRPr="008E130A" w:rsidRDefault="008E130A" w:rsidP="008E130A">
      <w:pPr>
        <w:autoSpaceDE w:val="0"/>
        <w:autoSpaceDN w:val="0"/>
        <w:rPr>
          <w:rFonts w:ascii="Times New Roman" w:hAnsi="Times New Roman"/>
          <w:b/>
          <w:bCs/>
          <w:sz w:val="28"/>
          <w:szCs w:val="28"/>
          <w:lang w:val="pt-PT"/>
        </w:rPr>
      </w:pPr>
    </w:p>
    <w:p w14:paraId="6D8222CF" w14:textId="77777777" w:rsidR="008E130A" w:rsidRPr="008E130A" w:rsidRDefault="008E130A" w:rsidP="008E130A">
      <w:pPr>
        <w:autoSpaceDE w:val="0"/>
        <w:autoSpaceDN w:val="0"/>
        <w:rPr>
          <w:rFonts w:ascii="Times New Roman" w:hAnsi="Times New Roman"/>
          <w:b/>
          <w:bCs/>
          <w:sz w:val="28"/>
          <w:szCs w:val="28"/>
          <w:lang w:val="pt-PT"/>
        </w:rPr>
      </w:pPr>
    </w:p>
    <w:p w14:paraId="347E4F38" w14:textId="77777777" w:rsidR="008E130A" w:rsidRPr="008E130A" w:rsidRDefault="008E130A" w:rsidP="008E130A">
      <w:pPr>
        <w:autoSpaceDE w:val="0"/>
        <w:autoSpaceDN w:val="0"/>
        <w:rPr>
          <w:rFonts w:ascii="Times New Roman" w:hAnsi="Times New Roman"/>
          <w:b/>
          <w:bCs/>
          <w:sz w:val="28"/>
          <w:szCs w:val="28"/>
          <w:lang w:val="pt-PT"/>
        </w:rPr>
      </w:pPr>
    </w:p>
    <w:p w14:paraId="6CB1E019" w14:textId="77777777" w:rsidR="008E130A" w:rsidRPr="008E130A" w:rsidRDefault="008E130A" w:rsidP="008E130A">
      <w:pPr>
        <w:autoSpaceDE w:val="0"/>
        <w:autoSpaceDN w:val="0"/>
        <w:rPr>
          <w:rFonts w:ascii="Times New Roman" w:hAnsi="Times New Roman"/>
          <w:b/>
          <w:bCs/>
          <w:sz w:val="28"/>
          <w:szCs w:val="28"/>
          <w:lang w:val="pt-PT"/>
        </w:rPr>
      </w:pPr>
    </w:p>
    <w:p w14:paraId="7EEF073B" w14:textId="77777777" w:rsidR="008E130A" w:rsidRPr="008E130A" w:rsidRDefault="008E130A" w:rsidP="008E130A">
      <w:pPr>
        <w:autoSpaceDE w:val="0"/>
        <w:autoSpaceDN w:val="0"/>
        <w:rPr>
          <w:lang w:val="pt-PT"/>
        </w:rPr>
      </w:pPr>
      <w:r w:rsidRPr="008E130A">
        <w:rPr>
          <w:rFonts w:ascii="Times New Roman" w:hAnsi="Times New Roman"/>
          <w:b/>
          <w:bCs/>
          <w:sz w:val="28"/>
          <w:szCs w:val="28"/>
          <w:lang w:val="pt-PT"/>
        </w:rPr>
        <w:t>Direitos de cópia</w:t>
      </w:r>
    </w:p>
    <w:p w14:paraId="32F54EDB" w14:textId="77777777" w:rsidR="008E130A" w:rsidRPr="008E130A" w:rsidRDefault="008E130A" w:rsidP="008E130A">
      <w:pPr>
        <w:autoSpaceDE w:val="0"/>
        <w:autoSpaceDN w:val="0"/>
        <w:rPr>
          <w:lang w:val="pt-PT"/>
        </w:rPr>
      </w:pPr>
      <w:r w:rsidRPr="008E130A">
        <w:rPr>
          <w:rFonts w:ascii="Times New Roman" w:hAnsi="Times New Roman"/>
          <w:lang w:val="pt-PT"/>
        </w:rPr>
        <w:t> </w:t>
      </w:r>
    </w:p>
    <w:p w14:paraId="07DEFB1B" w14:textId="37176C6F" w:rsidR="008E130A" w:rsidRPr="008E130A" w:rsidRDefault="00EC0699" w:rsidP="008E130A">
      <w:pPr>
        <w:autoSpaceDE w:val="0"/>
        <w:autoSpaceDN w:val="0"/>
        <w:rPr>
          <w:lang w:val="pt-PT"/>
        </w:rPr>
      </w:pPr>
      <w:r w:rsidRPr="00F14C4C">
        <w:rPr>
          <w:rFonts w:ascii="Times New Roman" w:hAnsi="Times New Roman"/>
          <w:lang w:val="pt-PT"/>
        </w:rPr>
        <w:t>O que os usuários podem fazer para economizar energia</w:t>
      </w:r>
      <w:r w:rsidR="008E130A" w:rsidRPr="00F14C4C">
        <w:rPr>
          <w:rFonts w:ascii="Times New Roman" w:hAnsi="Times New Roman"/>
          <w:lang w:val="pt-PT"/>
        </w:rPr>
        <w:t>, Copyright de</w:t>
      </w:r>
      <w:r w:rsidR="00F14C4C" w:rsidRPr="00F14C4C">
        <w:rPr>
          <w:rFonts w:ascii="Times New Roman" w:hAnsi="Times New Roman"/>
          <w:lang w:val="pt-PT"/>
        </w:rPr>
        <w:t xml:space="preserve"> Tomás Martins, André Vieira</w:t>
      </w:r>
      <w:r w:rsidR="008E130A" w:rsidRPr="00F14C4C">
        <w:rPr>
          <w:rFonts w:ascii="Times New Roman" w:hAnsi="Times New Roman"/>
          <w:lang w:val="pt-PT"/>
        </w:rPr>
        <w:t xml:space="preserve">, </w:t>
      </w:r>
      <w:r w:rsidR="00767F90" w:rsidRPr="008E130A">
        <w:rPr>
          <w:rFonts w:ascii="Times New Roman" w:hAnsi="Times New Roman"/>
          <w:lang w:val="pt-PT"/>
        </w:rPr>
        <w:t xml:space="preserve">Universidade </w:t>
      </w:r>
      <w:r w:rsidR="00767F90" w:rsidRPr="00767F90">
        <w:rPr>
          <w:rFonts w:ascii="Times New Roman" w:hAnsi="Times New Roman"/>
          <w:lang w:val="pt-PT"/>
        </w:rPr>
        <w:t>Lusófona</w:t>
      </w:r>
      <w:r w:rsidR="008E130A" w:rsidRPr="00767F90">
        <w:rPr>
          <w:rFonts w:ascii="Times New Roman" w:hAnsi="Times New Roman"/>
          <w:lang w:val="pt-PT"/>
        </w:rPr>
        <w:t>.</w:t>
      </w:r>
    </w:p>
    <w:p w14:paraId="10540298" w14:textId="143BF760" w:rsidR="008E130A" w:rsidRPr="008E130A" w:rsidRDefault="008E130A" w:rsidP="008E130A">
      <w:pPr>
        <w:autoSpaceDE w:val="0"/>
        <w:autoSpaceDN w:val="0"/>
        <w:rPr>
          <w:lang w:val="pt-PT"/>
        </w:rPr>
      </w:pPr>
      <w:r w:rsidRPr="008E130A">
        <w:rPr>
          <w:rFonts w:ascii="Times New Roman" w:hAnsi="Times New Roman"/>
          <w:lang w:val="pt-PT"/>
        </w:rPr>
        <w:t>A Escola de Comunicação, Arquitectura, Artes e Tecnologias da Informação (ECATI) e a Universidade Lusófona (UL) têm o direito, perpétuo e sem limites geográficos, de arquivar e publicar esta dissertação através de exemplares impressos reproduzidos em papel ou de forma digital, ou por qualquer outro meio conhecido ou que venha a ser inventado, e de a divulgar através de repositórios científicos e de admitir a sua cópia e distribuição com objectivos educacionais ou de investigação, não comerciais, desde que seja dado crédito ao autor e editor.</w:t>
      </w:r>
    </w:p>
    <w:p w14:paraId="1DEF2422" w14:textId="7A49EB70" w:rsidR="000330DB" w:rsidRPr="000330DB" w:rsidRDefault="002D1446" w:rsidP="000330DB">
      <w:pPr>
        <w:pStyle w:val="Part1"/>
      </w:pPr>
      <w:bookmarkStart w:id="0" w:name="_Toc170506558"/>
      <w:bookmarkStart w:id="1" w:name="_Toc347409434"/>
      <w:r>
        <w:lastRenderedPageBreak/>
        <w:t>Resumo</w:t>
      </w:r>
      <w:bookmarkEnd w:id="0"/>
    </w:p>
    <w:p w14:paraId="22A84746" w14:textId="77777777" w:rsidR="008A48C5" w:rsidRDefault="008A48C5" w:rsidP="002D1446">
      <w:pPr>
        <w:pStyle w:val="BodyText"/>
        <w:rPr>
          <w:lang w:val="pt-PT"/>
        </w:rPr>
      </w:pPr>
    </w:p>
    <w:p w14:paraId="4DFBAA85" w14:textId="1C151DA9" w:rsidR="0046357D" w:rsidRPr="009565F5" w:rsidRDefault="008A48C5" w:rsidP="008A48C5">
      <w:pPr>
        <w:pStyle w:val="BodyText"/>
        <w:rPr>
          <w:rFonts w:asciiTheme="minorHAnsi" w:hAnsiTheme="minorHAnsi" w:cstheme="minorHAnsi"/>
          <w:sz w:val="22"/>
          <w:szCs w:val="22"/>
          <w:lang w:val="pt-PT"/>
        </w:rPr>
      </w:pPr>
      <w:r w:rsidRPr="009565F5">
        <w:rPr>
          <w:rFonts w:asciiTheme="minorHAnsi" w:hAnsiTheme="minorHAnsi" w:cstheme="minorHAnsi"/>
          <w:sz w:val="22"/>
          <w:szCs w:val="22"/>
          <w:lang w:val="pt-PT"/>
        </w:rPr>
        <w:t>A expansão e a evolução dos dispositivos</w:t>
      </w:r>
      <w:r w:rsidR="00043428" w:rsidRPr="009565F5">
        <w:rPr>
          <w:rFonts w:asciiTheme="minorHAnsi" w:hAnsiTheme="minorHAnsi" w:cstheme="minorHAnsi"/>
          <w:sz w:val="22"/>
          <w:szCs w:val="22"/>
          <w:lang w:val="pt-PT"/>
        </w:rPr>
        <w:t xml:space="preserve"> </w:t>
      </w:r>
      <w:r w:rsidRPr="009565F5">
        <w:rPr>
          <w:rFonts w:asciiTheme="minorHAnsi" w:hAnsiTheme="minorHAnsi" w:cstheme="minorHAnsi"/>
          <w:sz w:val="22"/>
          <w:szCs w:val="22"/>
          <w:lang w:val="pt-PT"/>
        </w:rPr>
        <w:t>móveis têm vindo a progredir de forma substancial. À medida que avançamos na tecnologia, enfrentamos desafios crescentes em termos de eficiência energética, como o consumo excessivo de energia em aplicativos</w:t>
      </w:r>
      <w:r w:rsidR="0046357D">
        <w:rPr>
          <w:rFonts w:asciiTheme="minorHAnsi" w:hAnsiTheme="minorHAnsi" w:cstheme="minorHAnsi"/>
          <w:sz w:val="22"/>
          <w:szCs w:val="22"/>
          <w:lang w:val="pt-PT"/>
        </w:rPr>
        <w:t xml:space="preserve">. </w:t>
      </w:r>
    </w:p>
    <w:p w14:paraId="702EF14C" w14:textId="53EBE74B" w:rsidR="00B00D37" w:rsidRDefault="008A48C5" w:rsidP="008A48C5">
      <w:pPr>
        <w:pStyle w:val="BodyText"/>
        <w:rPr>
          <w:rFonts w:asciiTheme="minorHAnsi" w:hAnsiTheme="minorHAnsi" w:cstheme="minorHAnsi"/>
          <w:sz w:val="22"/>
          <w:szCs w:val="22"/>
          <w:lang w:val="pt-PT"/>
        </w:rPr>
      </w:pPr>
      <w:r w:rsidRPr="009565F5">
        <w:rPr>
          <w:rFonts w:asciiTheme="minorHAnsi" w:hAnsiTheme="minorHAnsi" w:cstheme="minorHAnsi"/>
          <w:sz w:val="22"/>
          <w:szCs w:val="22"/>
          <w:lang w:val="pt-PT"/>
        </w:rPr>
        <w:t>Este projeto tem como</w:t>
      </w:r>
      <w:r w:rsidR="00043428" w:rsidRPr="009565F5">
        <w:rPr>
          <w:rFonts w:asciiTheme="minorHAnsi" w:hAnsiTheme="minorHAnsi" w:cstheme="minorHAnsi"/>
          <w:sz w:val="22"/>
          <w:szCs w:val="22"/>
          <w:lang w:val="pt-PT"/>
        </w:rPr>
        <w:t xml:space="preserve"> </w:t>
      </w:r>
      <w:r w:rsidRPr="009565F5">
        <w:rPr>
          <w:rFonts w:asciiTheme="minorHAnsi" w:hAnsiTheme="minorHAnsi" w:cstheme="minorHAnsi"/>
          <w:sz w:val="22"/>
          <w:szCs w:val="22"/>
          <w:lang w:val="pt-PT"/>
        </w:rPr>
        <w:t>objetivo</w:t>
      </w:r>
      <w:r w:rsidR="00043428" w:rsidRPr="009565F5">
        <w:rPr>
          <w:rFonts w:asciiTheme="minorHAnsi" w:hAnsiTheme="minorHAnsi" w:cstheme="minorHAnsi"/>
          <w:sz w:val="22"/>
          <w:szCs w:val="22"/>
          <w:lang w:val="pt-PT"/>
        </w:rPr>
        <w:t xml:space="preserve"> </w:t>
      </w:r>
      <w:r w:rsidRPr="009565F5">
        <w:rPr>
          <w:rFonts w:asciiTheme="minorHAnsi" w:hAnsiTheme="minorHAnsi" w:cstheme="minorHAnsi"/>
          <w:sz w:val="22"/>
          <w:szCs w:val="22"/>
          <w:lang w:val="pt-PT"/>
        </w:rPr>
        <w:t>criar</w:t>
      </w:r>
      <w:r w:rsidR="00043428" w:rsidRPr="009565F5">
        <w:rPr>
          <w:rFonts w:asciiTheme="minorHAnsi" w:hAnsiTheme="minorHAnsi" w:cstheme="minorHAnsi"/>
          <w:sz w:val="22"/>
          <w:szCs w:val="22"/>
          <w:lang w:val="pt-PT"/>
        </w:rPr>
        <w:t xml:space="preserve"> </w:t>
      </w:r>
      <w:r w:rsidRPr="009565F5">
        <w:rPr>
          <w:rFonts w:asciiTheme="minorHAnsi" w:hAnsiTheme="minorHAnsi" w:cstheme="minorHAnsi"/>
          <w:sz w:val="22"/>
          <w:szCs w:val="22"/>
          <w:lang w:val="pt-PT"/>
        </w:rPr>
        <w:t>um guia abrangente para ajudar os utilizadores de dispositivos m</w:t>
      </w:r>
      <w:r w:rsidR="00005790" w:rsidRPr="009565F5">
        <w:rPr>
          <w:rFonts w:asciiTheme="minorHAnsi" w:hAnsiTheme="minorHAnsi" w:cstheme="minorHAnsi"/>
          <w:sz w:val="22"/>
          <w:szCs w:val="22"/>
          <w:lang w:val="pt-PT"/>
        </w:rPr>
        <w:t>ó</w:t>
      </w:r>
      <w:r w:rsidRPr="009565F5">
        <w:rPr>
          <w:rFonts w:asciiTheme="minorHAnsi" w:hAnsiTheme="minorHAnsi" w:cstheme="minorHAnsi"/>
          <w:sz w:val="22"/>
          <w:szCs w:val="22"/>
          <w:lang w:val="pt-PT"/>
        </w:rPr>
        <w:t>veis a economizar energia</w:t>
      </w:r>
      <w:r w:rsidR="00043428" w:rsidRPr="009565F5">
        <w:rPr>
          <w:rFonts w:asciiTheme="minorHAnsi" w:hAnsiTheme="minorHAnsi" w:cstheme="minorHAnsi"/>
          <w:sz w:val="22"/>
          <w:szCs w:val="22"/>
          <w:lang w:val="pt-PT"/>
        </w:rPr>
        <w:t xml:space="preserve"> por meio de melhorias no </w:t>
      </w:r>
      <w:r w:rsidR="00005790" w:rsidRPr="009565F5">
        <w:rPr>
          <w:rFonts w:asciiTheme="minorHAnsi" w:hAnsiTheme="minorHAnsi" w:cstheme="minorHAnsi"/>
          <w:sz w:val="22"/>
          <w:szCs w:val="22"/>
          <w:lang w:val="pt-PT"/>
        </w:rPr>
        <w:t>uso de aplicações do telemóvel.</w:t>
      </w:r>
    </w:p>
    <w:p w14:paraId="6FA02162" w14:textId="4662C885" w:rsidR="00052640" w:rsidRDefault="00B00D37" w:rsidP="008A48C5">
      <w:pPr>
        <w:pStyle w:val="BodyText"/>
        <w:rPr>
          <w:rFonts w:asciiTheme="minorHAnsi" w:hAnsiTheme="minorHAnsi" w:cstheme="minorHAnsi"/>
          <w:sz w:val="22"/>
          <w:szCs w:val="22"/>
          <w:lang w:val="pt-PT"/>
        </w:rPr>
      </w:pPr>
      <w:r>
        <w:rPr>
          <w:rFonts w:asciiTheme="minorHAnsi" w:hAnsiTheme="minorHAnsi" w:cstheme="minorHAnsi"/>
          <w:sz w:val="22"/>
          <w:szCs w:val="22"/>
          <w:lang w:val="pt-PT"/>
        </w:rPr>
        <w:t xml:space="preserve">Ao longo desta evolução percebeu-se que existe um desconhecimento na pesquisa da </w:t>
      </w:r>
      <w:r w:rsidRPr="00B00D37">
        <w:rPr>
          <w:rFonts w:asciiTheme="minorHAnsi" w:hAnsiTheme="minorHAnsi" w:cstheme="minorHAnsi"/>
          <w:sz w:val="22"/>
          <w:szCs w:val="22"/>
          <w:lang w:val="pt-PT"/>
        </w:rPr>
        <w:t>eficiência energética</w:t>
      </w:r>
      <w:r>
        <w:rPr>
          <w:rFonts w:asciiTheme="minorHAnsi" w:hAnsiTheme="minorHAnsi" w:cstheme="minorHAnsi"/>
          <w:sz w:val="22"/>
          <w:szCs w:val="22"/>
          <w:lang w:val="pt-PT"/>
        </w:rPr>
        <w:t>, existindo várias investigações já feitas onde mostram que fatores como o brilho do ecrã, dados móveis</w:t>
      </w:r>
      <w:r w:rsidR="000330DB">
        <w:rPr>
          <w:rFonts w:asciiTheme="minorHAnsi" w:hAnsiTheme="minorHAnsi" w:cstheme="minorHAnsi"/>
          <w:sz w:val="22"/>
          <w:szCs w:val="22"/>
          <w:lang w:val="pt-PT"/>
        </w:rPr>
        <w:t>, GPS, Wifi ligado</w:t>
      </w:r>
      <w:r w:rsidR="009123CD">
        <w:rPr>
          <w:rFonts w:asciiTheme="minorHAnsi" w:hAnsiTheme="minorHAnsi" w:cstheme="minorHAnsi"/>
          <w:sz w:val="22"/>
          <w:szCs w:val="22"/>
          <w:lang w:val="pt-PT"/>
        </w:rPr>
        <w:t xml:space="preserve"> entre outros</w:t>
      </w:r>
      <w:r>
        <w:rPr>
          <w:rFonts w:asciiTheme="minorHAnsi" w:hAnsiTheme="minorHAnsi" w:cstheme="minorHAnsi"/>
          <w:sz w:val="22"/>
          <w:szCs w:val="22"/>
          <w:lang w:val="pt-PT"/>
        </w:rPr>
        <w:t>,</w:t>
      </w:r>
      <w:r w:rsidR="000330DB">
        <w:rPr>
          <w:rFonts w:asciiTheme="minorHAnsi" w:hAnsiTheme="minorHAnsi" w:cstheme="minorHAnsi"/>
          <w:sz w:val="22"/>
          <w:szCs w:val="22"/>
          <w:lang w:val="pt-PT"/>
        </w:rPr>
        <w:t xml:space="preserve"> </w:t>
      </w:r>
      <w:r>
        <w:rPr>
          <w:rFonts w:asciiTheme="minorHAnsi" w:hAnsiTheme="minorHAnsi" w:cstheme="minorHAnsi"/>
          <w:sz w:val="22"/>
          <w:szCs w:val="22"/>
          <w:lang w:val="pt-PT"/>
        </w:rPr>
        <w:t>influenciam a vida útil da bateria</w:t>
      </w:r>
      <w:r w:rsidR="00052640">
        <w:rPr>
          <w:rFonts w:asciiTheme="minorHAnsi" w:hAnsiTheme="minorHAnsi" w:cstheme="minorHAnsi"/>
          <w:sz w:val="22"/>
          <w:szCs w:val="22"/>
          <w:lang w:val="pt-PT"/>
        </w:rPr>
        <w:t>.</w:t>
      </w:r>
      <w:r w:rsidR="00485F18">
        <w:rPr>
          <w:rFonts w:asciiTheme="minorHAnsi" w:hAnsiTheme="minorHAnsi" w:cstheme="minorHAnsi"/>
          <w:sz w:val="22"/>
          <w:szCs w:val="22"/>
          <w:lang w:val="pt-PT"/>
        </w:rPr>
        <w:t xml:space="preserve"> Apesar destas pesquisas mostrarem que de facto existe ligação destes factores, ainda não se sabe ao certo o quanto esses fatores impactam no seu aumento ou diminuição da vida útil da bateria. Logo o nosso trabalho irá basear-se na relação entre as diferente hipóteses e variações dos sensores com a bateria</w:t>
      </w:r>
      <w:r w:rsidR="000330DB">
        <w:rPr>
          <w:rFonts w:asciiTheme="minorHAnsi" w:hAnsiTheme="minorHAnsi" w:cstheme="minorHAnsi"/>
          <w:sz w:val="22"/>
          <w:szCs w:val="22"/>
          <w:lang w:val="pt-PT"/>
        </w:rPr>
        <w:t xml:space="preserve">, iremos trabalhar com múltiplos testes automatizados e analisar tirando dados dos fatores que têm um maior desgaste na </w:t>
      </w:r>
      <w:r w:rsidR="000330DB" w:rsidRPr="00B00D37">
        <w:rPr>
          <w:rFonts w:asciiTheme="minorHAnsi" w:hAnsiTheme="minorHAnsi" w:cstheme="minorHAnsi"/>
          <w:sz w:val="22"/>
          <w:szCs w:val="22"/>
          <w:lang w:val="pt-PT"/>
        </w:rPr>
        <w:t>eficiência energética</w:t>
      </w:r>
      <w:r w:rsidR="000330DB">
        <w:rPr>
          <w:rFonts w:asciiTheme="minorHAnsi" w:hAnsiTheme="minorHAnsi" w:cstheme="minorHAnsi"/>
          <w:sz w:val="22"/>
          <w:szCs w:val="22"/>
          <w:lang w:val="pt-PT"/>
        </w:rPr>
        <w:t>.</w:t>
      </w:r>
    </w:p>
    <w:p w14:paraId="052F178D" w14:textId="3C204906" w:rsidR="0046357D" w:rsidRDefault="00485F18" w:rsidP="008A48C5">
      <w:pPr>
        <w:pStyle w:val="BodyText"/>
        <w:rPr>
          <w:rFonts w:asciiTheme="minorHAnsi" w:hAnsiTheme="minorHAnsi" w:cstheme="minorHAnsi"/>
          <w:sz w:val="22"/>
          <w:szCs w:val="22"/>
          <w:lang w:val="pt-PT"/>
        </w:rPr>
      </w:pPr>
      <w:r>
        <w:rPr>
          <w:rFonts w:asciiTheme="minorHAnsi" w:hAnsiTheme="minorHAnsi" w:cstheme="minorHAnsi"/>
          <w:sz w:val="22"/>
          <w:szCs w:val="22"/>
          <w:lang w:val="pt-PT"/>
        </w:rPr>
        <w:t>Num ponto prático iremos trabalhar</w:t>
      </w:r>
      <w:r w:rsidR="0046357D" w:rsidRPr="0046357D">
        <w:rPr>
          <w:rFonts w:asciiTheme="minorHAnsi" w:hAnsiTheme="minorHAnsi" w:cstheme="minorHAnsi"/>
          <w:sz w:val="22"/>
          <w:szCs w:val="22"/>
          <w:lang w:val="pt-PT"/>
        </w:rPr>
        <w:t xml:space="preserve"> com a gestão do brilho do ecrã, aplicações em segundo plano, usar aplicações com/sem wifi, e outras técnicas para otimizar o consumo de energia. Serão usados vários softwares</w:t>
      </w:r>
      <w:r w:rsidR="009123CD">
        <w:rPr>
          <w:rFonts w:asciiTheme="minorHAnsi" w:hAnsiTheme="minorHAnsi" w:cstheme="minorHAnsi"/>
          <w:sz w:val="22"/>
          <w:szCs w:val="22"/>
          <w:lang w:val="pt-PT"/>
        </w:rPr>
        <w:t>,</w:t>
      </w:r>
      <w:r w:rsidR="0046357D" w:rsidRPr="0046357D">
        <w:rPr>
          <w:rFonts w:asciiTheme="minorHAnsi" w:hAnsiTheme="minorHAnsi" w:cstheme="minorHAnsi"/>
          <w:sz w:val="22"/>
          <w:szCs w:val="22"/>
          <w:lang w:val="pt-PT"/>
        </w:rPr>
        <w:t xml:space="preserve"> para </w:t>
      </w:r>
      <w:r w:rsidR="009123CD">
        <w:rPr>
          <w:rFonts w:asciiTheme="minorHAnsi" w:hAnsiTheme="minorHAnsi" w:cstheme="minorHAnsi"/>
          <w:sz w:val="22"/>
          <w:szCs w:val="22"/>
          <w:lang w:val="pt-PT"/>
        </w:rPr>
        <w:t>recolher</w:t>
      </w:r>
      <w:r w:rsidR="0046357D" w:rsidRPr="0046357D">
        <w:rPr>
          <w:rFonts w:asciiTheme="minorHAnsi" w:hAnsiTheme="minorHAnsi" w:cstheme="minorHAnsi"/>
          <w:sz w:val="22"/>
          <w:szCs w:val="22"/>
          <w:lang w:val="pt-PT"/>
        </w:rPr>
        <w:t xml:space="preserve"> dados de consumo de energia, fazer testes práticos e análise estatística do padrão de código das aplicações. Também serão realizados testes automáticos para simular interações do usuário</w:t>
      </w:r>
      <w:r w:rsidR="000330DB">
        <w:rPr>
          <w:rFonts w:asciiTheme="minorHAnsi" w:hAnsiTheme="minorHAnsi" w:cstheme="minorHAnsi"/>
          <w:sz w:val="22"/>
          <w:szCs w:val="22"/>
          <w:lang w:val="pt-PT"/>
        </w:rPr>
        <w:t>.</w:t>
      </w:r>
    </w:p>
    <w:p w14:paraId="47003A86" w14:textId="77777777" w:rsidR="0046357D" w:rsidRDefault="0046357D" w:rsidP="008A48C5">
      <w:pPr>
        <w:pStyle w:val="BodyText"/>
        <w:rPr>
          <w:rFonts w:asciiTheme="minorHAnsi" w:hAnsiTheme="minorHAnsi" w:cstheme="minorHAnsi"/>
          <w:sz w:val="22"/>
          <w:szCs w:val="22"/>
          <w:lang w:val="pt-PT"/>
        </w:rPr>
      </w:pPr>
    </w:p>
    <w:p w14:paraId="08766AFC" w14:textId="77777777" w:rsidR="0046357D" w:rsidRDefault="0046357D" w:rsidP="008A48C5">
      <w:pPr>
        <w:pStyle w:val="BodyText"/>
        <w:rPr>
          <w:rFonts w:asciiTheme="minorHAnsi" w:hAnsiTheme="minorHAnsi" w:cstheme="minorHAnsi"/>
          <w:sz w:val="22"/>
          <w:szCs w:val="22"/>
          <w:lang w:val="pt-PT"/>
        </w:rPr>
      </w:pPr>
    </w:p>
    <w:p w14:paraId="08972F7A" w14:textId="77777777" w:rsidR="0046357D" w:rsidRDefault="0046357D" w:rsidP="008A48C5">
      <w:pPr>
        <w:pStyle w:val="BodyText"/>
        <w:rPr>
          <w:rFonts w:asciiTheme="minorHAnsi" w:hAnsiTheme="minorHAnsi" w:cstheme="minorHAnsi"/>
          <w:sz w:val="22"/>
          <w:szCs w:val="22"/>
          <w:lang w:val="pt-PT"/>
        </w:rPr>
      </w:pPr>
    </w:p>
    <w:p w14:paraId="22A0C1D3" w14:textId="7A4BB71D" w:rsidR="0046357D" w:rsidRPr="009565F5" w:rsidRDefault="0046357D" w:rsidP="008A48C5">
      <w:pPr>
        <w:pStyle w:val="BodyText"/>
        <w:rPr>
          <w:rFonts w:asciiTheme="minorHAnsi" w:hAnsiTheme="minorHAnsi" w:cstheme="minorHAnsi"/>
          <w:sz w:val="22"/>
          <w:szCs w:val="22"/>
          <w:lang w:val="pt-PT"/>
        </w:rPr>
      </w:pPr>
      <w:r w:rsidRPr="00271534">
        <w:rPr>
          <w:lang w:val="pt-PT"/>
        </w:rPr>
        <w:t xml:space="preserve"> </w:t>
      </w:r>
    </w:p>
    <w:p w14:paraId="423BD105" w14:textId="4C02A9AE" w:rsidR="002D1446" w:rsidRPr="000330DB" w:rsidRDefault="002D1446" w:rsidP="002D1446">
      <w:pPr>
        <w:pStyle w:val="Part1"/>
        <w:rPr>
          <w:lang w:val="en-GB"/>
        </w:rPr>
      </w:pPr>
      <w:bookmarkStart w:id="2" w:name="_Toc170506559"/>
      <w:r w:rsidRPr="000330DB">
        <w:rPr>
          <w:lang w:val="en-GB"/>
        </w:rPr>
        <w:lastRenderedPageBreak/>
        <w:t>Abstract</w:t>
      </w:r>
      <w:bookmarkEnd w:id="2"/>
    </w:p>
    <w:p w14:paraId="0BCE933F" w14:textId="77777777" w:rsidR="002D1446" w:rsidRPr="000330DB" w:rsidRDefault="002D1446" w:rsidP="002D1446">
      <w:pPr>
        <w:pStyle w:val="BodyText"/>
        <w:rPr>
          <w:lang w:val="en-GB"/>
        </w:rPr>
      </w:pPr>
    </w:p>
    <w:p w14:paraId="6F9CFAC0" w14:textId="20D09442" w:rsidR="000330DB" w:rsidRPr="000330DB" w:rsidRDefault="000330DB" w:rsidP="000330DB">
      <w:pPr>
        <w:rPr>
          <w:rFonts w:eastAsia="Times New Roman" w:cstheme="minorHAnsi"/>
          <w:color w:val="111111"/>
          <w:lang w:eastAsia="nb-NO"/>
        </w:rPr>
      </w:pPr>
      <w:r w:rsidRPr="000330DB">
        <w:rPr>
          <w:rFonts w:eastAsia="Times New Roman" w:cstheme="minorHAnsi"/>
          <w:color w:val="111111"/>
          <w:lang w:eastAsia="nb-NO"/>
        </w:rPr>
        <w:t xml:space="preserve">The expansion and evolution of mobile devices </w:t>
      </w:r>
      <w:proofErr w:type="gramStart"/>
      <w:r w:rsidRPr="000330DB">
        <w:rPr>
          <w:rFonts w:eastAsia="Times New Roman" w:cstheme="minorHAnsi"/>
          <w:color w:val="111111"/>
          <w:lang w:eastAsia="nb-NO"/>
        </w:rPr>
        <w:t>have</w:t>
      </w:r>
      <w:proofErr w:type="gramEnd"/>
      <w:r w:rsidRPr="000330DB">
        <w:rPr>
          <w:rFonts w:eastAsia="Times New Roman" w:cstheme="minorHAnsi"/>
          <w:color w:val="111111"/>
          <w:lang w:eastAsia="nb-NO"/>
        </w:rPr>
        <w:t xml:space="preserve"> been progressing substantially. As we advance in technology, we face increasing challenges in terms of energy efficiency, such as excessive energy consumption in applications. This project aims to create a comprehensive guide to help mobile device users save energy through improvements in the use of mobile applications.</w:t>
      </w:r>
    </w:p>
    <w:p w14:paraId="39687DA6" w14:textId="43941999" w:rsidR="000330DB" w:rsidRPr="000330DB" w:rsidRDefault="000330DB" w:rsidP="000330DB">
      <w:pPr>
        <w:rPr>
          <w:rFonts w:eastAsia="Times New Roman" w:cstheme="minorHAnsi"/>
          <w:color w:val="111111"/>
          <w:lang w:eastAsia="nb-NO"/>
        </w:rPr>
      </w:pPr>
      <w:r w:rsidRPr="000330DB">
        <w:rPr>
          <w:rFonts w:eastAsia="Times New Roman" w:cstheme="minorHAnsi"/>
          <w:color w:val="111111"/>
          <w:lang w:eastAsia="nb-NO"/>
        </w:rPr>
        <w:t>Throughout this evolution, it has been realized that there is a lack of research on energy efficiency, with several investigations already showing that factors such as screen brightness, mobile data, GPS, Wi-Fi,</w:t>
      </w:r>
      <w:r w:rsidR="009123CD">
        <w:rPr>
          <w:rFonts w:eastAsia="Times New Roman" w:cstheme="minorHAnsi"/>
          <w:color w:val="111111"/>
          <w:lang w:eastAsia="nb-NO"/>
        </w:rPr>
        <w:t xml:space="preserve"> among others</w:t>
      </w:r>
      <w:r w:rsidRPr="000330DB">
        <w:rPr>
          <w:rFonts w:eastAsia="Times New Roman" w:cstheme="minorHAnsi"/>
          <w:color w:val="111111"/>
          <w:lang w:eastAsia="nb-NO"/>
        </w:rPr>
        <w:t>, influence battery life. Although these studies show that there is indeed a connection between these factors, it is still not known exactly how much these factors impact their increase or decrease in battery life. Therefore, our work will be based on the relationship between different hypotheses and variations of sensors with the battery. We will work with multiple automated tests and analyze data from factors that have a greater wear on energy efficiency.</w:t>
      </w:r>
    </w:p>
    <w:p w14:paraId="6F985F42" w14:textId="0539757A" w:rsidR="00F07F55" w:rsidRPr="0048296B" w:rsidDel="00DC3DFF" w:rsidRDefault="000330DB" w:rsidP="000330DB">
      <w:pPr>
        <w:rPr>
          <w:del w:id="3" w:author="WELLINGTON JUNIOR" w:date="2023-11-15T08:40:00Z"/>
          <w:lang w:val="en-GB"/>
        </w:rPr>
      </w:pPr>
      <w:r w:rsidRPr="000330DB">
        <w:rPr>
          <w:rFonts w:eastAsia="Times New Roman" w:cstheme="minorHAnsi"/>
          <w:color w:val="111111"/>
          <w:lang w:eastAsia="nb-NO"/>
        </w:rPr>
        <w:t xml:space="preserve">In practical terms, we will work on managing screen brightness, background applications, using applications with/without Wi-Fi, and other techniques to optimize energy consumption. Various software will be </w:t>
      </w:r>
      <w:proofErr w:type="gramStart"/>
      <w:r w:rsidRPr="000330DB">
        <w:rPr>
          <w:rFonts w:eastAsia="Times New Roman" w:cstheme="minorHAnsi"/>
          <w:color w:val="111111"/>
          <w:lang w:eastAsia="nb-NO"/>
        </w:rPr>
        <w:t>used</w:t>
      </w:r>
      <w:r w:rsidR="009123CD">
        <w:rPr>
          <w:rFonts w:eastAsia="Times New Roman" w:cstheme="minorHAnsi"/>
          <w:color w:val="111111"/>
          <w:lang w:eastAsia="nb-NO"/>
        </w:rPr>
        <w:t>,</w:t>
      </w:r>
      <w:proofErr w:type="gramEnd"/>
      <w:r w:rsidR="009123CD">
        <w:rPr>
          <w:rFonts w:eastAsia="Times New Roman" w:cstheme="minorHAnsi"/>
          <w:color w:val="111111"/>
          <w:lang w:eastAsia="nb-NO"/>
        </w:rPr>
        <w:t xml:space="preserve"> </w:t>
      </w:r>
      <w:r w:rsidRPr="000330DB">
        <w:rPr>
          <w:rFonts w:eastAsia="Times New Roman" w:cstheme="minorHAnsi"/>
          <w:color w:val="111111"/>
          <w:lang w:eastAsia="nb-NO"/>
        </w:rPr>
        <w:t>to collect energy consumption data, perform practical tests, and statistically analyze the code pattern of applications. Automatic tests will also be performed to simulate user interactions.</w:t>
      </w:r>
    </w:p>
    <w:p w14:paraId="3C173027" w14:textId="77777777" w:rsidR="00F07F55" w:rsidRPr="0048296B" w:rsidRDefault="00F07F55" w:rsidP="009B3D40">
      <w:pPr>
        <w:rPr>
          <w:lang w:val="en-GB"/>
        </w:rPr>
        <w:sectPr w:rsidR="00F07F55" w:rsidRPr="0048296B" w:rsidSect="008122F5">
          <w:headerReference w:type="even" r:id="rId9"/>
          <w:headerReference w:type="default" r:id="rId10"/>
          <w:footerReference w:type="default" r:id="rId11"/>
          <w:pgSz w:w="11907" w:h="16839" w:code="9"/>
          <w:pgMar w:top="1417" w:right="1701" w:bottom="1417" w:left="1701" w:header="720" w:footer="720" w:gutter="0"/>
          <w:pgNumType w:fmt="lowerRoman"/>
          <w:cols w:space="720"/>
          <w:titlePg/>
          <w:docGrid w:linePitch="360"/>
        </w:sectPr>
      </w:pPr>
    </w:p>
    <w:p w14:paraId="23D6E39D" w14:textId="77ED8C16" w:rsidR="000D2668" w:rsidRPr="000330DB" w:rsidRDefault="00611AF9" w:rsidP="00B23C24">
      <w:pPr>
        <w:pStyle w:val="Part1"/>
        <w:rPr>
          <w:lang w:val="en-GB"/>
        </w:rPr>
      </w:pPr>
      <w:bookmarkStart w:id="4" w:name="_Toc170506560"/>
      <w:proofErr w:type="spellStart"/>
      <w:r w:rsidRPr="000330DB">
        <w:rPr>
          <w:lang w:val="en-GB"/>
        </w:rPr>
        <w:lastRenderedPageBreak/>
        <w:t>Índice</w:t>
      </w:r>
      <w:bookmarkEnd w:id="4"/>
      <w:proofErr w:type="spellEnd"/>
    </w:p>
    <w:p w14:paraId="5A37EBB3" w14:textId="77777777" w:rsidR="00B23C24" w:rsidRPr="000330DB" w:rsidRDefault="00B23C24" w:rsidP="00B23C24">
      <w:pPr>
        <w:pStyle w:val="BodyText"/>
        <w:rPr>
          <w:lang w:val="en-GB"/>
        </w:rPr>
      </w:pPr>
    </w:p>
    <w:p w14:paraId="36C08B49" w14:textId="74C04D35" w:rsidR="0045068D" w:rsidRDefault="004B75A4">
      <w:pPr>
        <w:pStyle w:val="TOC1"/>
        <w:tabs>
          <w:tab w:val="right" w:leader="dot" w:pos="8495"/>
        </w:tabs>
        <w:rPr>
          <w:rFonts w:eastAsiaTheme="minorEastAsia"/>
          <w:noProof/>
          <w:kern w:val="2"/>
          <w:sz w:val="24"/>
          <w:szCs w:val="24"/>
          <w14:ligatures w14:val="standardContextual"/>
        </w:rPr>
      </w:pPr>
      <w:r w:rsidRPr="004C223D">
        <w:rPr>
          <w:b/>
          <w:bCs/>
          <w:caps/>
          <w:sz w:val="18"/>
          <w:szCs w:val="18"/>
          <w:lang w:val="en-GB"/>
        </w:rPr>
        <w:fldChar w:fldCharType="begin"/>
      </w:r>
      <w:r w:rsidR="005D4B85" w:rsidRPr="00086756">
        <w:rPr>
          <w:sz w:val="18"/>
          <w:szCs w:val="18"/>
          <w:lang w:val="pt-PT"/>
        </w:rPr>
        <w:instrText xml:space="preserve"> TOC \o "1-3" \h \z \u</w:instrText>
      </w:r>
      <w:r w:rsidR="005D4B85" w:rsidRPr="004C223D">
        <w:rPr>
          <w:sz w:val="18"/>
          <w:szCs w:val="18"/>
          <w:lang w:val="en-GB"/>
        </w:rPr>
        <w:instrText xml:space="preserve"> </w:instrText>
      </w:r>
      <w:r w:rsidRPr="004C223D">
        <w:rPr>
          <w:b/>
          <w:bCs/>
          <w:caps/>
          <w:sz w:val="18"/>
          <w:szCs w:val="18"/>
          <w:lang w:val="en-GB"/>
        </w:rPr>
        <w:fldChar w:fldCharType="separate"/>
      </w:r>
      <w:hyperlink w:anchor="_Toc170506558" w:history="1">
        <w:r w:rsidR="0045068D" w:rsidRPr="006F2516">
          <w:rPr>
            <w:rStyle w:val="Hyperlink"/>
            <w:noProof/>
          </w:rPr>
          <w:t>Resumo</w:t>
        </w:r>
        <w:r w:rsidR="0045068D">
          <w:rPr>
            <w:noProof/>
            <w:webHidden/>
          </w:rPr>
          <w:tab/>
        </w:r>
        <w:r w:rsidR="0045068D">
          <w:rPr>
            <w:noProof/>
            <w:webHidden/>
          </w:rPr>
          <w:fldChar w:fldCharType="begin"/>
        </w:r>
        <w:r w:rsidR="0045068D">
          <w:rPr>
            <w:noProof/>
            <w:webHidden/>
          </w:rPr>
          <w:instrText xml:space="preserve"> PAGEREF _Toc170506558 \h </w:instrText>
        </w:r>
        <w:r w:rsidR="0045068D">
          <w:rPr>
            <w:noProof/>
            <w:webHidden/>
          </w:rPr>
        </w:r>
        <w:r w:rsidR="0045068D">
          <w:rPr>
            <w:noProof/>
            <w:webHidden/>
          </w:rPr>
          <w:fldChar w:fldCharType="separate"/>
        </w:r>
        <w:r w:rsidR="0045068D">
          <w:rPr>
            <w:noProof/>
            <w:webHidden/>
          </w:rPr>
          <w:t>iii</w:t>
        </w:r>
        <w:r w:rsidR="0045068D">
          <w:rPr>
            <w:noProof/>
            <w:webHidden/>
          </w:rPr>
          <w:fldChar w:fldCharType="end"/>
        </w:r>
      </w:hyperlink>
    </w:p>
    <w:p w14:paraId="13AC49A9" w14:textId="19A481EA" w:rsidR="0045068D" w:rsidRDefault="00000000">
      <w:pPr>
        <w:pStyle w:val="TOC1"/>
        <w:tabs>
          <w:tab w:val="right" w:leader="dot" w:pos="8495"/>
        </w:tabs>
        <w:rPr>
          <w:rFonts w:eastAsiaTheme="minorEastAsia"/>
          <w:noProof/>
          <w:kern w:val="2"/>
          <w:sz w:val="24"/>
          <w:szCs w:val="24"/>
          <w14:ligatures w14:val="standardContextual"/>
        </w:rPr>
      </w:pPr>
      <w:hyperlink w:anchor="_Toc170506559" w:history="1">
        <w:r w:rsidR="0045068D" w:rsidRPr="006F2516">
          <w:rPr>
            <w:rStyle w:val="Hyperlink"/>
            <w:noProof/>
            <w:lang w:val="en-GB"/>
          </w:rPr>
          <w:t>Abstract</w:t>
        </w:r>
        <w:r w:rsidR="0045068D">
          <w:rPr>
            <w:noProof/>
            <w:webHidden/>
          </w:rPr>
          <w:tab/>
        </w:r>
        <w:r w:rsidR="0045068D">
          <w:rPr>
            <w:noProof/>
            <w:webHidden/>
          </w:rPr>
          <w:fldChar w:fldCharType="begin"/>
        </w:r>
        <w:r w:rsidR="0045068D">
          <w:rPr>
            <w:noProof/>
            <w:webHidden/>
          </w:rPr>
          <w:instrText xml:space="preserve"> PAGEREF _Toc170506559 \h </w:instrText>
        </w:r>
        <w:r w:rsidR="0045068D">
          <w:rPr>
            <w:noProof/>
            <w:webHidden/>
          </w:rPr>
        </w:r>
        <w:r w:rsidR="0045068D">
          <w:rPr>
            <w:noProof/>
            <w:webHidden/>
          </w:rPr>
          <w:fldChar w:fldCharType="separate"/>
        </w:r>
        <w:r w:rsidR="0045068D">
          <w:rPr>
            <w:noProof/>
            <w:webHidden/>
          </w:rPr>
          <w:t>iv</w:t>
        </w:r>
        <w:r w:rsidR="0045068D">
          <w:rPr>
            <w:noProof/>
            <w:webHidden/>
          </w:rPr>
          <w:fldChar w:fldCharType="end"/>
        </w:r>
      </w:hyperlink>
    </w:p>
    <w:p w14:paraId="53929F93" w14:textId="1F1275C7" w:rsidR="0045068D" w:rsidRDefault="00000000">
      <w:pPr>
        <w:pStyle w:val="TOC1"/>
        <w:tabs>
          <w:tab w:val="right" w:leader="dot" w:pos="8495"/>
        </w:tabs>
        <w:rPr>
          <w:rFonts w:eastAsiaTheme="minorEastAsia"/>
          <w:noProof/>
          <w:kern w:val="2"/>
          <w:sz w:val="24"/>
          <w:szCs w:val="24"/>
          <w14:ligatures w14:val="standardContextual"/>
        </w:rPr>
      </w:pPr>
      <w:hyperlink w:anchor="_Toc170506560" w:history="1">
        <w:r w:rsidR="0045068D" w:rsidRPr="006F2516">
          <w:rPr>
            <w:rStyle w:val="Hyperlink"/>
            <w:noProof/>
            <w:lang w:val="en-GB"/>
          </w:rPr>
          <w:t>Índice</w:t>
        </w:r>
        <w:r w:rsidR="0045068D">
          <w:rPr>
            <w:noProof/>
            <w:webHidden/>
          </w:rPr>
          <w:tab/>
        </w:r>
        <w:r w:rsidR="0045068D">
          <w:rPr>
            <w:noProof/>
            <w:webHidden/>
          </w:rPr>
          <w:fldChar w:fldCharType="begin"/>
        </w:r>
        <w:r w:rsidR="0045068D">
          <w:rPr>
            <w:noProof/>
            <w:webHidden/>
          </w:rPr>
          <w:instrText xml:space="preserve"> PAGEREF _Toc170506560 \h </w:instrText>
        </w:r>
        <w:r w:rsidR="0045068D">
          <w:rPr>
            <w:noProof/>
            <w:webHidden/>
          </w:rPr>
        </w:r>
        <w:r w:rsidR="0045068D">
          <w:rPr>
            <w:noProof/>
            <w:webHidden/>
          </w:rPr>
          <w:fldChar w:fldCharType="separate"/>
        </w:r>
        <w:r w:rsidR="0045068D">
          <w:rPr>
            <w:noProof/>
            <w:webHidden/>
          </w:rPr>
          <w:t>v</w:t>
        </w:r>
        <w:r w:rsidR="0045068D">
          <w:rPr>
            <w:noProof/>
            <w:webHidden/>
          </w:rPr>
          <w:fldChar w:fldCharType="end"/>
        </w:r>
      </w:hyperlink>
    </w:p>
    <w:p w14:paraId="3B00B9AC" w14:textId="5E447E2C" w:rsidR="0045068D" w:rsidRDefault="00000000">
      <w:pPr>
        <w:pStyle w:val="TOC1"/>
        <w:tabs>
          <w:tab w:val="right" w:leader="dot" w:pos="8495"/>
        </w:tabs>
        <w:rPr>
          <w:rFonts w:eastAsiaTheme="minorEastAsia"/>
          <w:noProof/>
          <w:kern w:val="2"/>
          <w:sz w:val="24"/>
          <w:szCs w:val="24"/>
          <w14:ligatures w14:val="standardContextual"/>
        </w:rPr>
      </w:pPr>
      <w:hyperlink w:anchor="_Toc170506561" w:history="1">
        <w:r w:rsidR="0045068D" w:rsidRPr="006F2516">
          <w:rPr>
            <w:rStyle w:val="Hyperlink"/>
            <w:noProof/>
          </w:rPr>
          <w:t>Lista de Figuras</w:t>
        </w:r>
        <w:r w:rsidR="0045068D">
          <w:rPr>
            <w:noProof/>
            <w:webHidden/>
          </w:rPr>
          <w:tab/>
        </w:r>
        <w:r w:rsidR="0045068D">
          <w:rPr>
            <w:noProof/>
            <w:webHidden/>
          </w:rPr>
          <w:fldChar w:fldCharType="begin"/>
        </w:r>
        <w:r w:rsidR="0045068D">
          <w:rPr>
            <w:noProof/>
            <w:webHidden/>
          </w:rPr>
          <w:instrText xml:space="preserve"> PAGEREF _Toc170506561 \h </w:instrText>
        </w:r>
        <w:r w:rsidR="0045068D">
          <w:rPr>
            <w:noProof/>
            <w:webHidden/>
          </w:rPr>
        </w:r>
        <w:r w:rsidR="0045068D">
          <w:rPr>
            <w:noProof/>
            <w:webHidden/>
          </w:rPr>
          <w:fldChar w:fldCharType="separate"/>
        </w:r>
        <w:r w:rsidR="0045068D">
          <w:rPr>
            <w:noProof/>
            <w:webHidden/>
          </w:rPr>
          <w:t>ix</w:t>
        </w:r>
        <w:r w:rsidR="0045068D">
          <w:rPr>
            <w:noProof/>
            <w:webHidden/>
          </w:rPr>
          <w:fldChar w:fldCharType="end"/>
        </w:r>
      </w:hyperlink>
    </w:p>
    <w:p w14:paraId="25DFCB36" w14:textId="43EFA18B" w:rsidR="0045068D" w:rsidRDefault="00000000">
      <w:pPr>
        <w:pStyle w:val="TOC1"/>
        <w:tabs>
          <w:tab w:val="right" w:leader="dot" w:pos="8495"/>
        </w:tabs>
        <w:rPr>
          <w:rFonts w:eastAsiaTheme="minorEastAsia"/>
          <w:noProof/>
          <w:kern w:val="2"/>
          <w:sz w:val="24"/>
          <w:szCs w:val="24"/>
          <w14:ligatures w14:val="standardContextual"/>
        </w:rPr>
      </w:pPr>
      <w:hyperlink w:anchor="_Toc170506562" w:history="1">
        <w:r w:rsidR="0045068D" w:rsidRPr="006F2516">
          <w:rPr>
            <w:rStyle w:val="Hyperlink"/>
            <w:noProof/>
          </w:rPr>
          <w:t>Lista de Tabelas</w:t>
        </w:r>
        <w:r w:rsidR="0045068D">
          <w:rPr>
            <w:noProof/>
            <w:webHidden/>
          </w:rPr>
          <w:tab/>
        </w:r>
        <w:r w:rsidR="0045068D">
          <w:rPr>
            <w:noProof/>
            <w:webHidden/>
          </w:rPr>
          <w:fldChar w:fldCharType="begin"/>
        </w:r>
        <w:r w:rsidR="0045068D">
          <w:rPr>
            <w:noProof/>
            <w:webHidden/>
          </w:rPr>
          <w:instrText xml:space="preserve"> PAGEREF _Toc170506562 \h </w:instrText>
        </w:r>
        <w:r w:rsidR="0045068D">
          <w:rPr>
            <w:noProof/>
            <w:webHidden/>
          </w:rPr>
        </w:r>
        <w:r w:rsidR="0045068D">
          <w:rPr>
            <w:noProof/>
            <w:webHidden/>
          </w:rPr>
          <w:fldChar w:fldCharType="separate"/>
        </w:r>
        <w:r w:rsidR="0045068D">
          <w:rPr>
            <w:noProof/>
            <w:webHidden/>
          </w:rPr>
          <w:t>xi</w:t>
        </w:r>
        <w:r w:rsidR="0045068D">
          <w:rPr>
            <w:noProof/>
            <w:webHidden/>
          </w:rPr>
          <w:fldChar w:fldCharType="end"/>
        </w:r>
      </w:hyperlink>
    </w:p>
    <w:p w14:paraId="15839449" w14:textId="7F44BB3E"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563" w:history="1">
        <w:r w:rsidR="0045068D" w:rsidRPr="006F2516">
          <w:rPr>
            <w:rStyle w:val="Hyperlink"/>
            <w:noProof/>
          </w:rPr>
          <w:t>1</w:t>
        </w:r>
        <w:r w:rsidR="0045068D">
          <w:rPr>
            <w:rFonts w:eastAsiaTheme="minorEastAsia"/>
            <w:noProof/>
            <w:kern w:val="2"/>
            <w:sz w:val="24"/>
            <w:szCs w:val="24"/>
            <w14:ligatures w14:val="standardContextual"/>
          </w:rPr>
          <w:tab/>
        </w:r>
        <w:r w:rsidR="0045068D" w:rsidRPr="006F2516">
          <w:rPr>
            <w:rStyle w:val="Hyperlink"/>
            <w:noProof/>
          </w:rPr>
          <w:t>Identificação do Problema</w:t>
        </w:r>
        <w:r w:rsidR="0045068D">
          <w:rPr>
            <w:noProof/>
            <w:webHidden/>
          </w:rPr>
          <w:tab/>
        </w:r>
        <w:r w:rsidR="0045068D">
          <w:rPr>
            <w:noProof/>
            <w:webHidden/>
          </w:rPr>
          <w:fldChar w:fldCharType="begin"/>
        </w:r>
        <w:r w:rsidR="0045068D">
          <w:rPr>
            <w:noProof/>
            <w:webHidden/>
          </w:rPr>
          <w:instrText xml:space="preserve"> PAGEREF _Toc170506563 \h </w:instrText>
        </w:r>
        <w:r w:rsidR="0045068D">
          <w:rPr>
            <w:noProof/>
            <w:webHidden/>
          </w:rPr>
        </w:r>
        <w:r w:rsidR="0045068D">
          <w:rPr>
            <w:noProof/>
            <w:webHidden/>
          </w:rPr>
          <w:fldChar w:fldCharType="separate"/>
        </w:r>
        <w:r w:rsidR="0045068D">
          <w:rPr>
            <w:noProof/>
            <w:webHidden/>
          </w:rPr>
          <w:t>1</w:t>
        </w:r>
        <w:r w:rsidR="0045068D">
          <w:rPr>
            <w:noProof/>
            <w:webHidden/>
          </w:rPr>
          <w:fldChar w:fldCharType="end"/>
        </w:r>
      </w:hyperlink>
    </w:p>
    <w:p w14:paraId="73DC7ACD" w14:textId="78915DD4"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564" w:history="1">
        <w:r w:rsidR="0045068D" w:rsidRPr="006F2516">
          <w:rPr>
            <w:rStyle w:val="Hyperlink"/>
            <w:noProof/>
          </w:rPr>
          <w:t>2</w:t>
        </w:r>
        <w:r w:rsidR="0045068D">
          <w:rPr>
            <w:rFonts w:eastAsiaTheme="minorEastAsia"/>
            <w:noProof/>
            <w:kern w:val="2"/>
            <w:sz w:val="24"/>
            <w:szCs w:val="24"/>
            <w14:ligatures w14:val="standardContextual"/>
          </w:rPr>
          <w:tab/>
        </w:r>
        <w:r w:rsidR="0045068D" w:rsidRPr="006F2516">
          <w:rPr>
            <w:rStyle w:val="Hyperlink"/>
            <w:noProof/>
          </w:rPr>
          <w:t>Viabilidade e Pertinência</w:t>
        </w:r>
        <w:r w:rsidR="0045068D">
          <w:rPr>
            <w:noProof/>
            <w:webHidden/>
          </w:rPr>
          <w:tab/>
        </w:r>
        <w:r w:rsidR="0045068D">
          <w:rPr>
            <w:noProof/>
            <w:webHidden/>
          </w:rPr>
          <w:fldChar w:fldCharType="begin"/>
        </w:r>
        <w:r w:rsidR="0045068D">
          <w:rPr>
            <w:noProof/>
            <w:webHidden/>
          </w:rPr>
          <w:instrText xml:space="preserve"> PAGEREF _Toc170506564 \h </w:instrText>
        </w:r>
        <w:r w:rsidR="0045068D">
          <w:rPr>
            <w:noProof/>
            <w:webHidden/>
          </w:rPr>
        </w:r>
        <w:r w:rsidR="0045068D">
          <w:rPr>
            <w:noProof/>
            <w:webHidden/>
          </w:rPr>
          <w:fldChar w:fldCharType="separate"/>
        </w:r>
        <w:r w:rsidR="0045068D">
          <w:rPr>
            <w:noProof/>
            <w:webHidden/>
          </w:rPr>
          <w:t>2</w:t>
        </w:r>
        <w:r w:rsidR="0045068D">
          <w:rPr>
            <w:noProof/>
            <w:webHidden/>
          </w:rPr>
          <w:fldChar w:fldCharType="end"/>
        </w:r>
      </w:hyperlink>
    </w:p>
    <w:p w14:paraId="6C5FF2D8" w14:textId="43DFFA6A"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565" w:history="1">
        <w:r w:rsidR="0045068D" w:rsidRPr="006F2516">
          <w:rPr>
            <w:rStyle w:val="Hyperlink"/>
            <w:noProof/>
          </w:rPr>
          <w:t>3</w:t>
        </w:r>
        <w:r w:rsidR="0045068D">
          <w:rPr>
            <w:rFonts w:eastAsiaTheme="minorEastAsia"/>
            <w:noProof/>
            <w:kern w:val="2"/>
            <w:sz w:val="24"/>
            <w:szCs w:val="24"/>
            <w14:ligatures w14:val="standardContextual"/>
          </w:rPr>
          <w:tab/>
        </w:r>
        <w:r w:rsidR="0045068D" w:rsidRPr="006F2516">
          <w:rPr>
            <w:rStyle w:val="Hyperlink"/>
            <w:noProof/>
          </w:rPr>
          <w:t>Benchmarking</w:t>
        </w:r>
        <w:r w:rsidR="0045068D">
          <w:rPr>
            <w:noProof/>
            <w:webHidden/>
          </w:rPr>
          <w:tab/>
        </w:r>
        <w:r w:rsidR="0045068D">
          <w:rPr>
            <w:noProof/>
            <w:webHidden/>
          </w:rPr>
          <w:fldChar w:fldCharType="begin"/>
        </w:r>
        <w:r w:rsidR="0045068D">
          <w:rPr>
            <w:noProof/>
            <w:webHidden/>
          </w:rPr>
          <w:instrText xml:space="preserve"> PAGEREF _Toc170506565 \h </w:instrText>
        </w:r>
        <w:r w:rsidR="0045068D">
          <w:rPr>
            <w:noProof/>
            <w:webHidden/>
          </w:rPr>
        </w:r>
        <w:r w:rsidR="0045068D">
          <w:rPr>
            <w:noProof/>
            <w:webHidden/>
          </w:rPr>
          <w:fldChar w:fldCharType="separate"/>
        </w:r>
        <w:r w:rsidR="0045068D">
          <w:rPr>
            <w:noProof/>
            <w:webHidden/>
          </w:rPr>
          <w:t>3</w:t>
        </w:r>
        <w:r w:rsidR="0045068D">
          <w:rPr>
            <w:noProof/>
            <w:webHidden/>
          </w:rPr>
          <w:fldChar w:fldCharType="end"/>
        </w:r>
      </w:hyperlink>
    </w:p>
    <w:p w14:paraId="37F449B9" w14:textId="25A3C493"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566" w:history="1">
        <w:r w:rsidR="0045068D" w:rsidRPr="006F2516">
          <w:rPr>
            <w:rStyle w:val="Hyperlink"/>
            <w:noProof/>
          </w:rPr>
          <w:t>4</w:t>
        </w:r>
        <w:r w:rsidR="0045068D">
          <w:rPr>
            <w:rFonts w:eastAsiaTheme="minorEastAsia"/>
            <w:noProof/>
            <w:kern w:val="2"/>
            <w:sz w:val="24"/>
            <w:szCs w:val="24"/>
            <w14:ligatures w14:val="standardContextual"/>
          </w:rPr>
          <w:tab/>
        </w:r>
        <w:r w:rsidR="0045068D" w:rsidRPr="006F2516">
          <w:rPr>
            <w:rStyle w:val="Hyperlink"/>
            <w:noProof/>
          </w:rPr>
          <w:t>Engenharia</w:t>
        </w:r>
        <w:r w:rsidR="0045068D">
          <w:rPr>
            <w:noProof/>
            <w:webHidden/>
          </w:rPr>
          <w:tab/>
        </w:r>
        <w:r w:rsidR="0045068D">
          <w:rPr>
            <w:noProof/>
            <w:webHidden/>
          </w:rPr>
          <w:fldChar w:fldCharType="begin"/>
        </w:r>
        <w:r w:rsidR="0045068D">
          <w:rPr>
            <w:noProof/>
            <w:webHidden/>
          </w:rPr>
          <w:instrText xml:space="preserve"> PAGEREF _Toc170506566 \h </w:instrText>
        </w:r>
        <w:r w:rsidR="0045068D">
          <w:rPr>
            <w:noProof/>
            <w:webHidden/>
          </w:rPr>
        </w:r>
        <w:r w:rsidR="0045068D">
          <w:rPr>
            <w:noProof/>
            <w:webHidden/>
          </w:rPr>
          <w:fldChar w:fldCharType="separate"/>
        </w:r>
        <w:r w:rsidR="0045068D">
          <w:rPr>
            <w:noProof/>
            <w:webHidden/>
          </w:rPr>
          <w:t>4</w:t>
        </w:r>
        <w:r w:rsidR="0045068D">
          <w:rPr>
            <w:noProof/>
            <w:webHidden/>
          </w:rPr>
          <w:fldChar w:fldCharType="end"/>
        </w:r>
      </w:hyperlink>
    </w:p>
    <w:p w14:paraId="31BCFE6C" w14:textId="2CC409FA"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67" w:history="1">
        <w:r w:rsidR="0045068D" w:rsidRPr="006F2516">
          <w:rPr>
            <w:rStyle w:val="Hyperlink"/>
            <w:noProof/>
            <w:lang w:val="pt-PT"/>
          </w:rPr>
          <w:t>4.1</w:t>
        </w:r>
        <w:r w:rsidR="0045068D">
          <w:rPr>
            <w:rFonts w:eastAsiaTheme="minorEastAsia"/>
            <w:noProof/>
            <w:kern w:val="2"/>
            <w:sz w:val="24"/>
            <w:szCs w:val="24"/>
            <w14:ligatures w14:val="standardContextual"/>
          </w:rPr>
          <w:tab/>
        </w:r>
        <w:r w:rsidR="0045068D" w:rsidRPr="006F2516">
          <w:rPr>
            <w:rStyle w:val="Hyperlink"/>
            <w:noProof/>
          </w:rPr>
          <w:t>Levantamento e Analise dos Requisitos</w:t>
        </w:r>
        <w:r w:rsidR="0045068D">
          <w:rPr>
            <w:noProof/>
            <w:webHidden/>
          </w:rPr>
          <w:tab/>
        </w:r>
        <w:r w:rsidR="0045068D">
          <w:rPr>
            <w:noProof/>
            <w:webHidden/>
          </w:rPr>
          <w:fldChar w:fldCharType="begin"/>
        </w:r>
        <w:r w:rsidR="0045068D">
          <w:rPr>
            <w:noProof/>
            <w:webHidden/>
          </w:rPr>
          <w:instrText xml:space="preserve"> PAGEREF _Toc170506567 \h </w:instrText>
        </w:r>
        <w:r w:rsidR="0045068D">
          <w:rPr>
            <w:noProof/>
            <w:webHidden/>
          </w:rPr>
        </w:r>
        <w:r w:rsidR="0045068D">
          <w:rPr>
            <w:noProof/>
            <w:webHidden/>
          </w:rPr>
          <w:fldChar w:fldCharType="separate"/>
        </w:r>
        <w:r w:rsidR="0045068D">
          <w:rPr>
            <w:noProof/>
            <w:webHidden/>
          </w:rPr>
          <w:t>4</w:t>
        </w:r>
        <w:r w:rsidR="0045068D">
          <w:rPr>
            <w:noProof/>
            <w:webHidden/>
          </w:rPr>
          <w:fldChar w:fldCharType="end"/>
        </w:r>
      </w:hyperlink>
    </w:p>
    <w:p w14:paraId="3A794243" w14:textId="2BE405C5"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568" w:history="1">
        <w:r w:rsidR="0045068D" w:rsidRPr="006F2516">
          <w:rPr>
            <w:rStyle w:val="Hyperlink"/>
            <w:noProof/>
            <w:lang w:val="pt-PT"/>
          </w:rPr>
          <w:t>4.1.1</w:t>
        </w:r>
        <w:r w:rsidR="0045068D">
          <w:rPr>
            <w:rFonts w:eastAsiaTheme="minorEastAsia"/>
            <w:noProof/>
            <w:kern w:val="2"/>
            <w:sz w:val="24"/>
            <w:szCs w:val="24"/>
            <w14:ligatures w14:val="standardContextual"/>
          </w:rPr>
          <w:tab/>
        </w:r>
        <w:r w:rsidR="0045068D" w:rsidRPr="006F2516">
          <w:rPr>
            <w:rStyle w:val="Hyperlink"/>
            <w:noProof/>
            <w:lang w:val="pt-PT"/>
          </w:rPr>
          <w:t>Requisitos Funcionais (RF):</w:t>
        </w:r>
        <w:r w:rsidR="0045068D">
          <w:rPr>
            <w:noProof/>
            <w:webHidden/>
          </w:rPr>
          <w:tab/>
        </w:r>
        <w:r w:rsidR="0045068D">
          <w:rPr>
            <w:noProof/>
            <w:webHidden/>
          </w:rPr>
          <w:fldChar w:fldCharType="begin"/>
        </w:r>
        <w:r w:rsidR="0045068D">
          <w:rPr>
            <w:noProof/>
            <w:webHidden/>
          </w:rPr>
          <w:instrText xml:space="preserve"> PAGEREF _Toc170506568 \h </w:instrText>
        </w:r>
        <w:r w:rsidR="0045068D">
          <w:rPr>
            <w:noProof/>
            <w:webHidden/>
          </w:rPr>
        </w:r>
        <w:r w:rsidR="0045068D">
          <w:rPr>
            <w:noProof/>
            <w:webHidden/>
          </w:rPr>
          <w:fldChar w:fldCharType="separate"/>
        </w:r>
        <w:r w:rsidR="0045068D">
          <w:rPr>
            <w:noProof/>
            <w:webHidden/>
          </w:rPr>
          <w:t>4</w:t>
        </w:r>
        <w:r w:rsidR="0045068D">
          <w:rPr>
            <w:noProof/>
            <w:webHidden/>
          </w:rPr>
          <w:fldChar w:fldCharType="end"/>
        </w:r>
      </w:hyperlink>
    </w:p>
    <w:p w14:paraId="58EFD3B0" w14:textId="46320400"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569" w:history="1">
        <w:r w:rsidR="0045068D" w:rsidRPr="006F2516">
          <w:rPr>
            <w:rStyle w:val="Hyperlink"/>
            <w:noProof/>
            <w:lang w:val="pt-PT"/>
          </w:rPr>
          <w:t>4.1.2</w:t>
        </w:r>
        <w:r w:rsidR="0045068D">
          <w:rPr>
            <w:rFonts w:eastAsiaTheme="minorEastAsia"/>
            <w:noProof/>
            <w:kern w:val="2"/>
            <w:sz w:val="24"/>
            <w:szCs w:val="24"/>
            <w14:ligatures w14:val="standardContextual"/>
          </w:rPr>
          <w:tab/>
        </w:r>
        <w:r w:rsidR="0045068D" w:rsidRPr="006F2516">
          <w:rPr>
            <w:rStyle w:val="Hyperlink"/>
            <w:noProof/>
            <w:lang w:val="pt-PT"/>
          </w:rPr>
          <w:t>Requisitos Não Funcionais (RNF):</w:t>
        </w:r>
        <w:r w:rsidR="0045068D">
          <w:rPr>
            <w:noProof/>
            <w:webHidden/>
          </w:rPr>
          <w:tab/>
        </w:r>
        <w:r w:rsidR="0045068D">
          <w:rPr>
            <w:noProof/>
            <w:webHidden/>
          </w:rPr>
          <w:fldChar w:fldCharType="begin"/>
        </w:r>
        <w:r w:rsidR="0045068D">
          <w:rPr>
            <w:noProof/>
            <w:webHidden/>
          </w:rPr>
          <w:instrText xml:space="preserve"> PAGEREF _Toc170506569 \h </w:instrText>
        </w:r>
        <w:r w:rsidR="0045068D">
          <w:rPr>
            <w:noProof/>
            <w:webHidden/>
          </w:rPr>
        </w:r>
        <w:r w:rsidR="0045068D">
          <w:rPr>
            <w:noProof/>
            <w:webHidden/>
          </w:rPr>
          <w:fldChar w:fldCharType="separate"/>
        </w:r>
        <w:r w:rsidR="0045068D">
          <w:rPr>
            <w:noProof/>
            <w:webHidden/>
          </w:rPr>
          <w:t>4</w:t>
        </w:r>
        <w:r w:rsidR="0045068D">
          <w:rPr>
            <w:noProof/>
            <w:webHidden/>
          </w:rPr>
          <w:fldChar w:fldCharType="end"/>
        </w:r>
      </w:hyperlink>
    </w:p>
    <w:p w14:paraId="0398EE7E" w14:textId="7076CC0F"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70" w:history="1">
        <w:r w:rsidR="0045068D" w:rsidRPr="006F2516">
          <w:rPr>
            <w:rStyle w:val="Hyperlink"/>
            <w:noProof/>
            <w:lang w:val="pt-PT"/>
          </w:rPr>
          <w:t>4.2</w:t>
        </w:r>
        <w:r w:rsidR="0045068D">
          <w:rPr>
            <w:rFonts w:eastAsiaTheme="minorEastAsia"/>
            <w:noProof/>
            <w:kern w:val="2"/>
            <w:sz w:val="24"/>
            <w:szCs w:val="24"/>
            <w14:ligatures w14:val="standardContextual"/>
          </w:rPr>
          <w:tab/>
        </w:r>
        <w:r w:rsidR="0045068D" w:rsidRPr="006F2516">
          <w:rPr>
            <w:rStyle w:val="Hyperlink"/>
            <w:noProof/>
          </w:rPr>
          <w:t>Casos de Uso</w:t>
        </w:r>
        <w:r w:rsidR="0045068D">
          <w:rPr>
            <w:noProof/>
            <w:webHidden/>
          </w:rPr>
          <w:tab/>
        </w:r>
        <w:r w:rsidR="0045068D">
          <w:rPr>
            <w:noProof/>
            <w:webHidden/>
          </w:rPr>
          <w:fldChar w:fldCharType="begin"/>
        </w:r>
        <w:r w:rsidR="0045068D">
          <w:rPr>
            <w:noProof/>
            <w:webHidden/>
          </w:rPr>
          <w:instrText xml:space="preserve"> PAGEREF _Toc170506570 \h </w:instrText>
        </w:r>
        <w:r w:rsidR="0045068D">
          <w:rPr>
            <w:noProof/>
            <w:webHidden/>
          </w:rPr>
        </w:r>
        <w:r w:rsidR="0045068D">
          <w:rPr>
            <w:noProof/>
            <w:webHidden/>
          </w:rPr>
          <w:fldChar w:fldCharType="separate"/>
        </w:r>
        <w:r w:rsidR="0045068D">
          <w:rPr>
            <w:noProof/>
            <w:webHidden/>
          </w:rPr>
          <w:t>5</w:t>
        </w:r>
        <w:r w:rsidR="0045068D">
          <w:rPr>
            <w:noProof/>
            <w:webHidden/>
          </w:rPr>
          <w:fldChar w:fldCharType="end"/>
        </w:r>
      </w:hyperlink>
    </w:p>
    <w:p w14:paraId="1D020C4D" w14:textId="74A6E8D0"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71" w:history="1">
        <w:r w:rsidR="0045068D" w:rsidRPr="006F2516">
          <w:rPr>
            <w:rStyle w:val="Hyperlink"/>
            <w:noProof/>
            <w:lang w:val="pt-PT"/>
          </w:rPr>
          <w:t>4.3</w:t>
        </w:r>
        <w:r w:rsidR="0045068D">
          <w:rPr>
            <w:rFonts w:eastAsiaTheme="minorEastAsia"/>
            <w:noProof/>
            <w:kern w:val="2"/>
            <w:sz w:val="24"/>
            <w:szCs w:val="24"/>
            <w14:ligatures w14:val="standardContextual"/>
          </w:rPr>
          <w:tab/>
        </w:r>
        <w:r w:rsidR="0045068D" w:rsidRPr="006F2516">
          <w:rPr>
            <w:rStyle w:val="Hyperlink"/>
            <w:noProof/>
          </w:rPr>
          <w:t>Diagramas de Atividade BPMN</w:t>
        </w:r>
        <w:r w:rsidR="0045068D">
          <w:rPr>
            <w:noProof/>
            <w:webHidden/>
          </w:rPr>
          <w:tab/>
        </w:r>
        <w:r w:rsidR="0045068D">
          <w:rPr>
            <w:noProof/>
            <w:webHidden/>
          </w:rPr>
          <w:fldChar w:fldCharType="begin"/>
        </w:r>
        <w:r w:rsidR="0045068D">
          <w:rPr>
            <w:noProof/>
            <w:webHidden/>
          </w:rPr>
          <w:instrText xml:space="preserve"> PAGEREF _Toc170506571 \h </w:instrText>
        </w:r>
        <w:r w:rsidR="0045068D">
          <w:rPr>
            <w:noProof/>
            <w:webHidden/>
          </w:rPr>
        </w:r>
        <w:r w:rsidR="0045068D">
          <w:rPr>
            <w:noProof/>
            <w:webHidden/>
          </w:rPr>
          <w:fldChar w:fldCharType="separate"/>
        </w:r>
        <w:r w:rsidR="0045068D">
          <w:rPr>
            <w:noProof/>
            <w:webHidden/>
          </w:rPr>
          <w:t>5</w:t>
        </w:r>
        <w:r w:rsidR="0045068D">
          <w:rPr>
            <w:noProof/>
            <w:webHidden/>
          </w:rPr>
          <w:fldChar w:fldCharType="end"/>
        </w:r>
      </w:hyperlink>
    </w:p>
    <w:p w14:paraId="729EA61C" w14:textId="1269FEB9"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72" w:history="1">
        <w:r w:rsidR="0045068D" w:rsidRPr="006F2516">
          <w:rPr>
            <w:rStyle w:val="Hyperlink"/>
            <w:noProof/>
            <w:lang w:val="pt-PT"/>
          </w:rPr>
          <w:t>4.4</w:t>
        </w:r>
        <w:r w:rsidR="0045068D">
          <w:rPr>
            <w:rFonts w:eastAsiaTheme="minorEastAsia"/>
            <w:noProof/>
            <w:kern w:val="2"/>
            <w:sz w:val="24"/>
            <w:szCs w:val="24"/>
            <w14:ligatures w14:val="standardContextual"/>
          </w:rPr>
          <w:tab/>
        </w:r>
        <w:r w:rsidR="0045068D" w:rsidRPr="006F2516">
          <w:rPr>
            <w:rStyle w:val="Hyperlink"/>
            <w:noProof/>
          </w:rPr>
          <w:t>Modelo de Classes</w:t>
        </w:r>
        <w:r w:rsidR="0045068D">
          <w:rPr>
            <w:noProof/>
            <w:webHidden/>
          </w:rPr>
          <w:tab/>
        </w:r>
        <w:r w:rsidR="0045068D">
          <w:rPr>
            <w:noProof/>
            <w:webHidden/>
          </w:rPr>
          <w:fldChar w:fldCharType="begin"/>
        </w:r>
        <w:r w:rsidR="0045068D">
          <w:rPr>
            <w:noProof/>
            <w:webHidden/>
          </w:rPr>
          <w:instrText xml:space="preserve"> PAGEREF _Toc170506572 \h </w:instrText>
        </w:r>
        <w:r w:rsidR="0045068D">
          <w:rPr>
            <w:noProof/>
            <w:webHidden/>
          </w:rPr>
        </w:r>
        <w:r w:rsidR="0045068D">
          <w:rPr>
            <w:noProof/>
            <w:webHidden/>
          </w:rPr>
          <w:fldChar w:fldCharType="separate"/>
        </w:r>
        <w:r w:rsidR="0045068D">
          <w:rPr>
            <w:noProof/>
            <w:webHidden/>
          </w:rPr>
          <w:t>7</w:t>
        </w:r>
        <w:r w:rsidR="0045068D">
          <w:rPr>
            <w:noProof/>
            <w:webHidden/>
          </w:rPr>
          <w:fldChar w:fldCharType="end"/>
        </w:r>
      </w:hyperlink>
    </w:p>
    <w:p w14:paraId="4B576C98" w14:textId="4DC863B7"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73" w:history="1">
        <w:r w:rsidR="0045068D" w:rsidRPr="006F2516">
          <w:rPr>
            <w:rStyle w:val="Hyperlink"/>
            <w:noProof/>
            <w:lang w:val="pt-PT"/>
          </w:rPr>
          <w:t>4.5</w:t>
        </w:r>
        <w:r w:rsidR="0045068D">
          <w:rPr>
            <w:rFonts w:eastAsiaTheme="minorEastAsia"/>
            <w:noProof/>
            <w:kern w:val="2"/>
            <w:sz w:val="24"/>
            <w:szCs w:val="24"/>
            <w14:ligatures w14:val="standardContextual"/>
          </w:rPr>
          <w:tab/>
        </w:r>
        <w:r w:rsidR="0045068D" w:rsidRPr="006F2516">
          <w:rPr>
            <w:rStyle w:val="Hyperlink"/>
            <w:noProof/>
          </w:rPr>
          <w:t>Estrutura do Projecto</w:t>
        </w:r>
        <w:r w:rsidR="0045068D">
          <w:rPr>
            <w:noProof/>
            <w:webHidden/>
          </w:rPr>
          <w:tab/>
        </w:r>
        <w:r w:rsidR="0045068D">
          <w:rPr>
            <w:noProof/>
            <w:webHidden/>
          </w:rPr>
          <w:fldChar w:fldCharType="begin"/>
        </w:r>
        <w:r w:rsidR="0045068D">
          <w:rPr>
            <w:noProof/>
            <w:webHidden/>
          </w:rPr>
          <w:instrText xml:space="preserve"> PAGEREF _Toc170506573 \h </w:instrText>
        </w:r>
        <w:r w:rsidR="0045068D">
          <w:rPr>
            <w:noProof/>
            <w:webHidden/>
          </w:rPr>
        </w:r>
        <w:r w:rsidR="0045068D">
          <w:rPr>
            <w:noProof/>
            <w:webHidden/>
          </w:rPr>
          <w:fldChar w:fldCharType="separate"/>
        </w:r>
        <w:r w:rsidR="0045068D">
          <w:rPr>
            <w:noProof/>
            <w:webHidden/>
          </w:rPr>
          <w:t>10</w:t>
        </w:r>
        <w:r w:rsidR="0045068D">
          <w:rPr>
            <w:noProof/>
            <w:webHidden/>
          </w:rPr>
          <w:fldChar w:fldCharType="end"/>
        </w:r>
      </w:hyperlink>
    </w:p>
    <w:p w14:paraId="73EDD6C3" w14:textId="3EABD964"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574" w:history="1">
        <w:r w:rsidR="0045068D" w:rsidRPr="006F2516">
          <w:rPr>
            <w:rStyle w:val="Hyperlink"/>
            <w:noProof/>
          </w:rPr>
          <w:t>5</w:t>
        </w:r>
        <w:r w:rsidR="0045068D">
          <w:rPr>
            <w:rFonts w:eastAsiaTheme="minorEastAsia"/>
            <w:noProof/>
            <w:kern w:val="2"/>
            <w:sz w:val="24"/>
            <w:szCs w:val="24"/>
            <w14:ligatures w14:val="standardContextual"/>
          </w:rPr>
          <w:tab/>
        </w:r>
        <w:r w:rsidR="0045068D" w:rsidRPr="006F2516">
          <w:rPr>
            <w:rStyle w:val="Hyperlink"/>
            <w:noProof/>
          </w:rPr>
          <w:t>Solução Proposta</w:t>
        </w:r>
        <w:r w:rsidR="0045068D">
          <w:rPr>
            <w:noProof/>
            <w:webHidden/>
          </w:rPr>
          <w:tab/>
        </w:r>
        <w:r w:rsidR="0045068D">
          <w:rPr>
            <w:noProof/>
            <w:webHidden/>
          </w:rPr>
          <w:fldChar w:fldCharType="begin"/>
        </w:r>
        <w:r w:rsidR="0045068D">
          <w:rPr>
            <w:noProof/>
            <w:webHidden/>
          </w:rPr>
          <w:instrText xml:space="preserve"> PAGEREF _Toc170506574 \h </w:instrText>
        </w:r>
        <w:r w:rsidR="0045068D">
          <w:rPr>
            <w:noProof/>
            <w:webHidden/>
          </w:rPr>
        </w:r>
        <w:r w:rsidR="0045068D">
          <w:rPr>
            <w:noProof/>
            <w:webHidden/>
          </w:rPr>
          <w:fldChar w:fldCharType="separate"/>
        </w:r>
        <w:r w:rsidR="0045068D">
          <w:rPr>
            <w:noProof/>
            <w:webHidden/>
          </w:rPr>
          <w:t>11</w:t>
        </w:r>
        <w:r w:rsidR="0045068D">
          <w:rPr>
            <w:noProof/>
            <w:webHidden/>
          </w:rPr>
          <w:fldChar w:fldCharType="end"/>
        </w:r>
      </w:hyperlink>
    </w:p>
    <w:p w14:paraId="0654E4FD" w14:textId="0D1F354C"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75" w:history="1">
        <w:r w:rsidR="0045068D" w:rsidRPr="006F2516">
          <w:rPr>
            <w:rStyle w:val="Hyperlink"/>
            <w:noProof/>
            <w:lang w:val="pt-PT"/>
          </w:rPr>
          <w:t>5.1</w:t>
        </w:r>
        <w:r w:rsidR="0045068D">
          <w:rPr>
            <w:rFonts w:eastAsiaTheme="minorEastAsia"/>
            <w:noProof/>
            <w:kern w:val="2"/>
            <w:sz w:val="24"/>
            <w:szCs w:val="24"/>
            <w14:ligatures w14:val="standardContextual"/>
          </w:rPr>
          <w:tab/>
        </w:r>
        <w:r w:rsidR="0045068D" w:rsidRPr="006F2516">
          <w:rPr>
            <w:rStyle w:val="Hyperlink"/>
            <w:noProof/>
          </w:rPr>
          <w:t>Introdução</w:t>
        </w:r>
        <w:r w:rsidR="0045068D">
          <w:rPr>
            <w:noProof/>
            <w:webHidden/>
          </w:rPr>
          <w:tab/>
        </w:r>
        <w:r w:rsidR="0045068D">
          <w:rPr>
            <w:noProof/>
            <w:webHidden/>
          </w:rPr>
          <w:fldChar w:fldCharType="begin"/>
        </w:r>
        <w:r w:rsidR="0045068D">
          <w:rPr>
            <w:noProof/>
            <w:webHidden/>
          </w:rPr>
          <w:instrText xml:space="preserve"> PAGEREF _Toc170506575 \h </w:instrText>
        </w:r>
        <w:r w:rsidR="0045068D">
          <w:rPr>
            <w:noProof/>
            <w:webHidden/>
          </w:rPr>
        </w:r>
        <w:r w:rsidR="0045068D">
          <w:rPr>
            <w:noProof/>
            <w:webHidden/>
          </w:rPr>
          <w:fldChar w:fldCharType="separate"/>
        </w:r>
        <w:r w:rsidR="0045068D">
          <w:rPr>
            <w:noProof/>
            <w:webHidden/>
          </w:rPr>
          <w:t>11</w:t>
        </w:r>
        <w:r w:rsidR="0045068D">
          <w:rPr>
            <w:noProof/>
            <w:webHidden/>
          </w:rPr>
          <w:fldChar w:fldCharType="end"/>
        </w:r>
      </w:hyperlink>
    </w:p>
    <w:p w14:paraId="01E171FD" w14:textId="2D556E61" w:rsidR="0045068D" w:rsidRDefault="00000000">
      <w:pPr>
        <w:pStyle w:val="TOC2"/>
        <w:tabs>
          <w:tab w:val="right" w:leader="dot" w:pos="8495"/>
        </w:tabs>
        <w:rPr>
          <w:rFonts w:eastAsiaTheme="minorEastAsia"/>
          <w:noProof/>
          <w:kern w:val="2"/>
          <w:sz w:val="24"/>
          <w:szCs w:val="24"/>
          <w14:ligatures w14:val="standardContextual"/>
        </w:rPr>
      </w:pPr>
      <w:hyperlink w:anchor="_Toc170506576" w:history="1">
        <w:r w:rsidR="0045068D" w:rsidRPr="006F2516">
          <w:rPr>
            <w:rStyle w:val="Hyperlink"/>
            <w:noProof/>
            <w:lang w:val="pt-PT"/>
          </w:rPr>
          <w:t>5.2 Arquitetura</w:t>
        </w:r>
        <w:r w:rsidR="0045068D">
          <w:rPr>
            <w:noProof/>
            <w:webHidden/>
          </w:rPr>
          <w:tab/>
        </w:r>
        <w:r w:rsidR="0045068D">
          <w:rPr>
            <w:noProof/>
            <w:webHidden/>
          </w:rPr>
          <w:fldChar w:fldCharType="begin"/>
        </w:r>
        <w:r w:rsidR="0045068D">
          <w:rPr>
            <w:noProof/>
            <w:webHidden/>
          </w:rPr>
          <w:instrText xml:space="preserve"> PAGEREF _Toc170506576 \h </w:instrText>
        </w:r>
        <w:r w:rsidR="0045068D">
          <w:rPr>
            <w:noProof/>
            <w:webHidden/>
          </w:rPr>
        </w:r>
        <w:r w:rsidR="0045068D">
          <w:rPr>
            <w:noProof/>
            <w:webHidden/>
          </w:rPr>
          <w:fldChar w:fldCharType="separate"/>
        </w:r>
        <w:r w:rsidR="0045068D">
          <w:rPr>
            <w:noProof/>
            <w:webHidden/>
          </w:rPr>
          <w:t>11</w:t>
        </w:r>
        <w:r w:rsidR="0045068D">
          <w:rPr>
            <w:noProof/>
            <w:webHidden/>
          </w:rPr>
          <w:fldChar w:fldCharType="end"/>
        </w:r>
      </w:hyperlink>
    </w:p>
    <w:p w14:paraId="40DEB39A" w14:textId="2CDC98F4" w:rsidR="0045068D" w:rsidRDefault="00000000">
      <w:pPr>
        <w:pStyle w:val="TOC2"/>
        <w:tabs>
          <w:tab w:val="right" w:leader="dot" w:pos="8495"/>
        </w:tabs>
        <w:rPr>
          <w:rFonts w:eastAsiaTheme="minorEastAsia"/>
          <w:noProof/>
          <w:kern w:val="2"/>
          <w:sz w:val="24"/>
          <w:szCs w:val="24"/>
          <w14:ligatures w14:val="standardContextual"/>
        </w:rPr>
      </w:pPr>
      <w:hyperlink w:anchor="_Toc170506577" w:history="1">
        <w:r w:rsidR="0045068D" w:rsidRPr="006F2516">
          <w:rPr>
            <w:rStyle w:val="Hyperlink"/>
            <w:noProof/>
            <w:lang w:val="pt-PT"/>
          </w:rPr>
          <w:t>5.3 Tecnologias e Ferramentas Utilizadas</w:t>
        </w:r>
        <w:r w:rsidR="0045068D">
          <w:rPr>
            <w:noProof/>
            <w:webHidden/>
          </w:rPr>
          <w:tab/>
        </w:r>
        <w:r w:rsidR="0045068D">
          <w:rPr>
            <w:noProof/>
            <w:webHidden/>
          </w:rPr>
          <w:fldChar w:fldCharType="begin"/>
        </w:r>
        <w:r w:rsidR="0045068D">
          <w:rPr>
            <w:noProof/>
            <w:webHidden/>
          </w:rPr>
          <w:instrText xml:space="preserve"> PAGEREF _Toc170506577 \h </w:instrText>
        </w:r>
        <w:r w:rsidR="0045068D">
          <w:rPr>
            <w:noProof/>
            <w:webHidden/>
          </w:rPr>
        </w:r>
        <w:r w:rsidR="0045068D">
          <w:rPr>
            <w:noProof/>
            <w:webHidden/>
          </w:rPr>
          <w:fldChar w:fldCharType="separate"/>
        </w:r>
        <w:r w:rsidR="0045068D">
          <w:rPr>
            <w:noProof/>
            <w:webHidden/>
          </w:rPr>
          <w:t>11</w:t>
        </w:r>
        <w:r w:rsidR="0045068D">
          <w:rPr>
            <w:noProof/>
            <w:webHidden/>
          </w:rPr>
          <w:fldChar w:fldCharType="end"/>
        </w:r>
      </w:hyperlink>
    </w:p>
    <w:p w14:paraId="3A9CF9BC" w14:textId="1D02A65A" w:rsidR="0045068D" w:rsidRDefault="00000000">
      <w:pPr>
        <w:pStyle w:val="TOC3"/>
        <w:tabs>
          <w:tab w:val="right" w:leader="dot" w:pos="8495"/>
        </w:tabs>
        <w:rPr>
          <w:rFonts w:eastAsiaTheme="minorEastAsia"/>
          <w:noProof/>
          <w:kern w:val="2"/>
          <w:sz w:val="24"/>
          <w:szCs w:val="24"/>
          <w14:ligatures w14:val="standardContextual"/>
        </w:rPr>
      </w:pPr>
      <w:hyperlink w:anchor="_Toc170506578" w:history="1">
        <w:r w:rsidR="0045068D" w:rsidRPr="006F2516">
          <w:rPr>
            <w:rStyle w:val="Hyperlink"/>
            <w:noProof/>
            <w:lang w:val="pt-PT"/>
          </w:rPr>
          <w:t>5.3.1 Ebserver:</w:t>
        </w:r>
        <w:r w:rsidR="0045068D">
          <w:rPr>
            <w:noProof/>
            <w:webHidden/>
          </w:rPr>
          <w:tab/>
        </w:r>
        <w:r w:rsidR="0045068D">
          <w:rPr>
            <w:noProof/>
            <w:webHidden/>
          </w:rPr>
          <w:fldChar w:fldCharType="begin"/>
        </w:r>
        <w:r w:rsidR="0045068D">
          <w:rPr>
            <w:noProof/>
            <w:webHidden/>
          </w:rPr>
          <w:instrText xml:space="preserve"> PAGEREF _Toc170506578 \h </w:instrText>
        </w:r>
        <w:r w:rsidR="0045068D">
          <w:rPr>
            <w:noProof/>
            <w:webHidden/>
          </w:rPr>
        </w:r>
        <w:r w:rsidR="0045068D">
          <w:rPr>
            <w:noProof/>
            <w:webHidden/>
          </w:rPr>
          <w:fldChar w:fldCharType="separate"/>
        </w:r>
        <w:r w:rsidR="0045068D">
          <w:rPr>
            <w:noProof/>
            <w:webHidden/>
          </w:rPr>
          <w:t>11</w:t>
        </w:r>
        <w:r w:rsidR="0045068D">
          <w:rPr>
            <w:noProof/>
            <w:webHidden/>
          </w:rPr>
          <w:fldChar w:fldCharType="end"/>
        </w:r>
      </w:hyperlink>
    </w:p>
    <w:p w14:paraId="33256329" w14:textId="0B3F23E8" w:rsidR="0045068D" w:rsidRDefault="00000000">
      <w:pPr>
        <w:pStyle w:val="TOC3"/>
        <w:tabs>
          <w:tab w:val="right" w:leader="dot" w:pos="8495"/>
        </w:tabs>
        <w:rPr>
          <w:rFonts w:eastAsiaTheme="minorEastAsia"/>
          <w:noProof/>
          <w:kern w:val="2"/>
          <w:sz w:val="24"/>
          <w:szCs w:val="24"/>
          <w14:ligatures w14:val="standardContextual"/>
        </w:rPr>
      </w:pPr>
      <w:hyperlink w:anchor="_Toc170506579" w:history="1">
        <w:r w:rsidR="0045068D" w:rsidRPr="006F2516">
          <w:rPr>
            <w:rStyle w:val="Hyperlink"/>
            <w:noProof/>
            <w:lang w:val="pt-PT"/>
          </w:rPr>
          <w:t>5.3.2 O procstats:</w:t>
        </w:r>
        <w:r w:rsidR="0045068D">
          <w:rPr>
            <w:noProof/>
            <w:webHidden/>
          </w:rPr>
          <w:tab/>
        </w:r>
        <w:r w:rsidR="0045068D">
          <w:rPr>
            <w:noProof/>
            <w:webHidden/>
          </w:rPr>
          <w:fldChar w:fldCharType="begin"/>
        </w:r>
        <w:r w:rsidR="0045068D">
          <w:rPr>
            <w:noProof/>
            <w:webHidden/>
          </w:rPr>
          <w:instrText xml:space="preserve"> PAGEREF _Toc170506579 \h </w:instrText>
        </w:r>
        <w:r w:rsidR="0045068D">
          <w:rPr>
            <w:noProof/>
            <w:webHidden/>
          </w:rPr>
        </w:r>
        <w:r w:rsidR="0045068D">
          <w:rPr>
            <w:noProof/>
            <w:webHidden/>
          </w:rPr>
          <w:fldChar w:fldCharType="separate"/>
        </w:r>
        <w:r w:rsidR="0045068D">
          <w:rPr>
            <w:noProof/>
            <w:webHidden/>
          </w:rPr>
          <w:t>12</w:t>
        </w:r>
        <w:r w:rsidR="0045068D">
          <w:rPr>
            <w:noProof/>
            <w:webHidden/>
          </w:rPr>
          <w:fldChar w:fldCharType="end"/>
        </w:r>
      </w:hyperlink>
    </w:p>
    <w:p w14:paraId="3C59E8C6" w14:textId="3BA45C93" w:rsidR="0045068D" w:rsidRDefault="00000000">
      <w:pPr>
        <w:pStyle w:val="TOC3"/>
        <w:tabs>
          <w:tab w:val="right" w:leader="dot" w:pos="8495"/>
        </w:tabs>
        <w:rPr>
          <w:rFonts w:eastAsiaTheme="minorEastAsia"/>
          <w:noProof/>
          <w:kern w:val="2"/>
          <w:sz w:val="24"/>
          <w:szCs w:val="24"/>
          <w14:ligatures w14:val="standardContextual"/>
        </w:rPr>
      </w:pPr>
      <w:hyperlink w:anchor="_Toc170506580" w:history="1">
        <w:r w:rsidR="0045068D" w:rsidRPr="006F2516">
          <w:rPr>
            <w:rStyle w:val="Hyperlink"/>
            <w:noProof/>
            <w:lang w:val="pt-PT"/>
          </w:rPr>
          <w:t>5.3.3 Android Studio:</w:t>
        </w:r>
        <w:r w:rsidR="0045068D">
          <w:rPr>
            <w:noProof/>
            <w:webHidden/>
          </w:rPr>
          <w:tab/>
        </w:r>
        <w:r w:rsidR="0045068D">
          <w:rPr>
            <w:noProof/>
            <w:webHidden/>
          </w:rPr>
          <w:fldChar w:fldCharType="begin"/>
        </w:r>
        <w:r w:rsidR="0045068D">
          <w:rPr>
            <w:noProof/>
            <w:webHidden/>
          </w:rPr>
          <w:instrText xml:space="preserve"> PAGEREF _Toc170506580 \h </w:instrText>
        </w:r>
        <w:r w:rsidR="0045068D">
          <w:rPr>
            <w:noProof/>
            <w:webHidden/>
          </w:rPr>
        </w:r>
        <w:r w:rsidR="0045068D">
          <w:rPr>
            <w:noProof/>
            <w:webHidden/>
          </w:rPr>
          <w:fldChar w:fldCharType="separate"/>
        </w:r>
        <w:r w:rsidR="0045068D">
          <w:rPr>
            <w:noProof/>
            <w:webHidden/>
          </w:rPr>
          <w:t>12</w:t>
        </w:r>
        <w:r w:rsidR="0045068D">
          <w:rPr>
            <w:noProof/>
            <w:webHidden/>
          </w:rPr>
          <w:fldChar w:fldCharType="end"/>
        </w:r>
      </w:hyperlink>
    </w:p>
    <w:p w14:paraId="6043B557" w14:textId="1D6E7063" w:rsidR="0045068D" w:rsidRDefault="00000000">
      <w:pPr>
        <w:pStyle w:val="TOC3"/>
        <w:tabs>
          <w:tab w:val="right" w:leader="dot" w:pos="8495"/>
        </w:tabs>
        <w:rPr>
          <w:rFonts w:eastAsiaTheme="minorEastAsia"/>
          <w:noProof/>
          <w:kern w:val="2"/>
          <w:sz w:val="24"/>
          <w:szCs w:val="24"/>
          <w14:ligatures w14:val="standardContextual"/>
        </w:rPr>
      </w:pPr>
      <w:hyperlink w:anchor="_Toc170506581" w:history="1">
        <w:r w:rsidR="0045068D" w:rsidRPr="006F2516">
          <w:rPr>
            <w:rStyle w:val="Hyperlink"/>
            <w:noProof/>
            <w:lang w:val="pt-PT"/>
          </w:rPr>
          <w:t>5.3.4 Espresso:</w:t>
        </w:r>
        <w:r w:rsidR="0045068D">
          <w:rPr>
            <w:noProof/>
            <w:webHidden/>
          </w:rPr>
          <w:tab/>
        </w:r>
        <w:r w:rsidR="0045068D">
          <w:rPr>
            <w:noProof/>
            <w:webHidden/>
          </w:rPr>
          <w:fldChar w:fldCharType="begin"/>
        </w:r>
        <w:r w:rsidR="0045068D">
          <w:rPr>
            <w:noProof/>
            <w:webHidden/>
          </w:rPr>
          <w:instrText xml:space="preserve"> PAGEREF _Toc170506581 \h </w:instrText>
        </w:r>
        <w:r w:rsidR="0045068D">
          <w:rPr>
            <w:noProof/>
            <w:webHidden/>
          </w:rPr>
        </w:r>
        <w:r w:rsidR="0045068D">
          <w:rPr>
            <w:noProof/>
            <w:webHidden/>
          </w:rPr>
          <w:fldChar w:fldCharType="separate"/>
        </w:r>
        <w:r w:rsidR="0045068D">
          <w:rPr>
            <w:noProof/>
            <w:webHidden/>
          </w:rPr>
          <w:t>12</w:t>
        </w:r>
        <w:r w:rsidR="0045068D">
          <w:rPr>
            <w:noProof/>
            <w:webHidden/>
          </w:rPr>
          <w:fldChar w:fldCharType="end"/>
        </w:r>
      </w:hyperlink>
    </w:p>
    <w:p w14:paraId="2090BA67" w14:textId="43B4217C" w:rsidR="0045068D" w:rsidRDefault="00000000">
      <w:pPr>
        <w:pStyle w:val="TOC3"/>
        <w:tabs>
          <w:tab w:val="right" w:leader="dot" w:pos="8495"/>
        </w:tabs>
        <w:rPr>
          <w:rFonts w:eastAsiaTheme="minorEastAsia"/>
          <w:noProof/>
          <w:kern w:val="2"/>
          <w:sz w:val="24"/>
          <w:szCs w:val="24"/>
          <w14:ligatures w14:val="standardContextual"/>
        </w:rPr>
      </w:pPr>
      <w:hyperlink w:anchor="_Toc170506582" w:history="1">
        <w:r w:rsidR="0045068D" w:rsidRPr="006F2516">
          <w:rPr>
            <w:rStyle w:val="Hyperlink"/>
            <w:noProof/>
            <w:lang w:val="pt-PT"/>
          </w:rPr>
          <w:t>5.3.5 Android Debug Bridge (ADB):</w:t>
        </w:r>
        <w:r w:rsidR="0045068D">
          <w:rPr>
            <w:noProof/>
            <w:webHidden/>
          </w:rPr>
          <w:tab/>
        </w:r>
        <w:r w:rsidR="0045068D">
          <w:rPr>
            <w:noProof/>
            <w:webHidden/>
          </w:rPr>
          <w:fldChar w:fldCharType="begin"/>
        </w:r>
        <w:r w:rsidR="0045068D">
          <w:rPr>
            <w:noProof/>
            <w:webHidden/>
          </w:rPr>
          <w:instrText xml:space="preserve"> PAGEREF _Toc170506582 \h </w:instrText>
        </w:r>
        <w:r w:rsidR="0045068D">
          <w:rPr>
            <w:noProof/>
            <w:webHidden/>
          </w:rPr>
        </w:r>
        <w:r w:rsidR="0045068D">
          <w:rPr>
            <w:noProof/>
            <w:webHidden/>
          </w:rPr>
          <w:fldChar w:fldCharType="separate"/>
        </w:r>
        <w:r w:rsidR="0045068D">
          <w:rPr>
            <w:noProof/>
            <w:webHidden/>
          </w:rPr>
          <w:t>12</w:t>
        </w:r>
        <w:r w:rsidR="0045068D">
          <w:rPr>
            <w:noProof/>
            <w:webHidden/>
          </w:rPr>
          <w:fldChar w:fldCharType="end"/>
        </w:r>
      </w:hyperlink>
    </w:p>
    <w:p w14:paraId="6B4BB531" w14:textId="5201A980"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83" w:history="1">
        <w:r w:rsidR="0045068D" w:rsidRPr="006F2516">
          <w:rPr>
            <w:rStyle w:val="Hyperlink"/>
            <w:noProof/>
            <w:lang w:val="pt-BR"/>
          </w:rPr>
          <w:t>5.4</w:t>
        </w:r>
        <w:r w:rsidR="0045068D">
          <w:rPr>
            <w:rFonts w:eastAsiaTheme="minorEastAsia"/>
            <w:noProof/>
            <w:kern w:val="2"/>
            <w:sz w:val="24"/>
            <w:szCs w:val="24"/>
            <w14:ligatures w14:val="standardContextual"/>
          </w:rPr>
          <w:tab/>
        </w:r>
        <w:r w:rsidR="0045068D" w:rsidRPr="006F2516">
          <w:rPr>
            <w:rStyle w:val="Hyperlink"/>
            <w:noProof/>
            <w:lang w:val="pt-PT"/>
          </w:rPr>
          <w:t>Implementação</w:t>
        </w:r>
        <w:r w:rsidR="0045068D">
          <w:rPr>
            <w:noProof/>
            <w:webHidden/>
          </w:rPr>
          <w:tab/>
        </w:r>
        <w:r w:rsidR="0045068D">
          <w:rPr>
            <w:noProof/>
            <w:webHidden/>
          </w:rPr>
          <w:fldChar w:fldCharType="begin"/>
        </w:r>
        <w:r w:rsidR="0045068D">
          <w:rPr>
            <w:noProof/>
            <w:webHidden/>
          </w:rPr>
          <w:instrText xml:space="preserve"> PAGEREF _Toc170506583 \h </w:instrText>
        </w:r>
        <w:r w:rsidR="0045068D">
          <w:rPr>
            <w:noProof/>
            <w:webHidden/>
          </w:rPr>
        </w:r>
        <w:r w:rsidR="0045068D">
          <w:rPr>
            <w:noProof/>
            <w:webHidden/>
          </w:rPr>
          <w:fldChar w:fldCharType="separate"/>
        </w:r>
        <w:r w:rsidR="0045068D">
          <w:rPr>
            <w:noProof/>
            <w:webHidden/>
          </w:rPr>
          <w:t>13</w:t>
        </w:r>
        <w:r w:rsidR="0045068D">
          <w:rPr>
            <w:noProof/>
            <w:webHidden/>
          </w:rPr>
          <w:fldChar w:fldCharType="end"/>
        </w:r>
      </w:hyperlink>
    </w:p>
    <w:p w14:paraId="52730658" w14:textId="238D9D9E"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84" w:history="1">
        <w:r w:rsidR="0045068D" w:rsidRPr="006F2516">
          <w:rPr>
            <w:rStyle w:val="Hyperlink"/>
            <w:noProof/>
            <w:lang w:val="pt-BR"/>
          </w:rPr>
          <w:t>5.5</w:t>
        </w:r>
        <w:r w:rsidR="0045068D">
          <w:rPr>
            <w:rFonts w:eastAsiaTheme="minorEastAsia"/>
            <w:noProof/>
            <w:kern w:val="2"/>
            <w:sz w:val="24"/>
            <w:szCs w:val="24"/>
            <w14:ligatures w14:val="standardContextual"/>
          </w:rPr>
          <w:tab/>
        </w:r>
        <w:r w:rsidR="0045068D" w:rsidRPr="006F2516">
          <w:rPr>
            <w:rStyle w:val="Hyperlink"/>
            <w:noProof/>
            <w:lang w:val="pt-PT"/>
          </w:rPr>
          <w:t>Abrangência</w:t>
        </w:r>
        <w:r w:rsidR="0045068D">
          <w:rPr>
            <w:noProof/>
            <w:webHidden/>
          </w:rPr>
          <w:tab/>
        </w:r>
        <w:r w:rsidR="0045068D">
          <w:rPr>
            <w:noProof/>
            <w:webHidden/>
          </w:rPr>
          <w:fldChar w:fldCharType="begin"/>
        </w:r>
        <w:r w:rsidR="0045068D">
          <w:rPr>
            <w:noProof/>
            <w:webHidden/>
          </w:rPr>
          <w:instrText xml:space="preserve"> PAGEREF _Toc170506584 \h </w:instrText>
        </w:r>
        <w:r w:rsidR="0045068D">
          <w:rPr>
            <w:noProof/>
            <w:webHidden/>
          </w:rPr>
        </w:r>
        <w:r w:rsidR="0045068D">
          <w:rPr>
            <w:noProof/>
            <w:webHidden/>
          </w:rPr>
          <w:fldChar w:fldCharType="separate"/>
        </w:r>
        <w:r w:rsidR="0045068D">
          <w:rPr>
            <w:noProof/>
            <w:webHidden/>
          </w:rPr>
          <w:t>13</w:t>
        </w:r>
        <w:r w:rsidR="0045068D">
          <w:rPr>
            <w:noProof/>
            <w:webHidden/>
          </w:rPr>
          <w:fldChar w:fldCharType="end"/>
        </w:r>
      </w:hyperlink>
    </w:p>
    <w:p w14:paraId="21C74D64" w14:textId="3D614ED3"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585" w:history="1">
        <w:r w:rsidR="0045068D" w:rsidRPr="006F2516">
          <w:rPr>
            <w:rStyle w:val="Hyperlink"/>
            <w:noProof/>
          </w:rPr>
          <w:t>6</w:t>
        </w:r>
        <w:r w:rsidR="0045068D">
          <w:rPr>
            <w:rFonts w:eastAsiaTheme="minorEastAsia"/>
            <w:noProof/>
            <w:kern w:val="2"/>
            <w:sz w:val="24"/>
            <w:szCs w:val="24"/>
            <w14:ligatures w14:val="standardContextual"/>
          </w:rPr>
          <w:tab/>
        </w:r>
        <w:r w:rsidR="0045068D" w:rsidRPr="006F2516">
          <w:rPr>
            <w:rStyle w:val="Hyperlink"/>
            <w:noProof/>
          </w:rPr>
          <w:t>Plano de testes e validação</w:t>
        </w:r>
        <w:r w:rsidR="0045068D">
          <w:rPr>
            <w:noProof/>
            <w:webHidden/>
          </w:rPr>
          <w:tab/>
        </w:r>
        <w:r w:rsidR="0045068D">
          <w:rPr>
            <w:noProof/>
            <w:webHidden/>
          </w:rPr>
          <w:fldChar w:fldCharType="begin"/>
        </w:r>
        <w:r w:rsidR="0045068D">
          <w:rPr>
            <w:noProof/>
            <w:webHidden/>
          </w:rPr>
          <w:instrText xml:space="preserve"> PAGEREF _Toc170506585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75F0AC9F" w14:textId="234DEDF7"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586" w:history="1">
        <w:r w:rsidR="0045068D" w:rsidRPr="006F2516">
          <w:rPr>
            <w:rStyle w:val="Hyperlink"/>
            <w:noProof/>
            <w:lang w:val="pt-PT"/>
          </w:rPr>
          <w:t>6.1</w:t>
        </w:r>
        <w:r w:rsidR="0045068D">
          <w:rPr>
            <w:rFonts w:eastAsiaTheme="minorEastAsia"/>
            <w:noProof/>
            <w:kern w:val="2"/>
            <w:sz w:val="24"/>
            <w:szCs w:val="24"/>
            <w14:ligatures w14:val="standardContextual"/>
          </w:rPr>
          <w:tab/>
        </w:r>
        <w:r w:rsidR="0045068D" w:rsidRPr="006F2516">
          <w:rPr>
            <w:rStyle w:val="Hyperlink"/>
            <w:noProof/>
          </w:rPr>
          <w:t>Testes de desenvolvimento</w:t>
        </w:r>
        <w:r w:rsidR="0045068D">
          <w:rPr>
            <w:noProof/>
            <w:webHidden/>
          </w:rPr>
          <w:tab/>
        </w:r>
        <w:r w:rsidR="0045068D">
          <w:rPr>
            <w:noProof/>
            <w:webHidden/>
          </w:rPr>
          <w:fldChar w:fldCharType="begin"/>
        </w:r>
        <w:r w:rsidR="0045068D">
          <w:rPr>
            <w:noProof/>
            <w:webHidden/>
          </w:rPr>
          <w:instrText xml:space="preserve"> PAGEREF _Toc170506586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2D1B51EA" w14:textId="197C2D4F"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587" w:history="1">
        <w:r w:rsidR="0045068D" w:rsidRPr="006F2516">
          <w:rPr>
            <w:rStyle w:val="Hyperlink"/>
            <w:noProof/>
            <w:lang w:val="pt-BR"/>
          </w:rPr>
          <w:t>6.1.1</w:t>
        </w:r>
        <w:r w:rsidR="0045068D">
          <w:rPr>
            <w:rFonts w:eastAsiaTheme="minorEastAsia"/>
            <w:noProof/>
            <w:kern w:val="2"/>
            <w:sz w:val="24"/>
            <w:szCs w:val="24"/>
            <w14:ligatures w14:val="standardContextual"/>
          </w:rPr>
          <w:tab/>
        </w:r>
        <w:r w:rsidR="0045068D" w:rsidRPr="006F2516">
          <w:rPr>
            <w:rStyle w:val="Hyperlink"/>
            <w:noProof/>
            <w:lang w:val="pt-BR"/>
          </w:rPr>
          <w:t>Teste 1 - Impacto do Brilho da Tela no Consumo de Energia:</w:t>
        </w:r>
        <w:r w:rsidR="0045068D">
          <w:rPr>
            <w:noProof/>
            <w:webHidden/>
          </w:rPr>
          <w:tab/>
        </w:r>
        <w:r w:rsidR="0045068D">
          <w:rPr>
            <w:noProof/>
            <w:webHidden/>
          </w:rPr>
          <w:fldChar w:fldCharType="begin"/>
        </w:r>
        <w:r w:rsidR="0045068D">
          <w:rPr>
            <w:noProof/>
            <w:webHidden/>
          </w:rPr>
          <w:instrText xml:space="preserve"> PAGEREF _Toc170506587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0C22451E" w14:textId="4B897590"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588"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6.1.1.1</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brilho a 100%</w:t>
        </w:r>
        <w:r w:rsidR="0045068D">
          <w:rPr>
            <w:noProof/>
            <w:webHidden/>
          </w:rPr>
          <w:tab/>
        </w:r>
        <w:r w:rsidR="0045068D">
          <w:rPr>
            <w:noProof/>
            <w:webHidden/>
          </w:rPr>
          <w:fldChar w:fldCharType="begin"/>
        </w:r>
        <w:r w:rsidR="0045068D">
          <w:rPr>
            <w:noProof/>
            <w:webHidden/>
          </w:rPr>
          <w:instrText xml:space="preserve"> PAGEREF _Toc170506588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19C251D7" w14:textId="5E9D3F40"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89"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6.1.1.1.1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_Toc170506589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4ECA5296" w14:textId="25E10115"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0"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6.1.1.1.2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_Toc170506590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42CF2826" w14:textId="77D951BE"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591"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6.1.1.2</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brilho a 75%</w:t>
        </w:r>
        <w:r w:rsidR="0045068D">
          <w:rPr>
            <w:noProof/>
            <w:webHidden/>
          </w:rPr>
          <w:tab/>
        </w:r>
        <w:r w:rsidR="0045068D">
          <w:rPr>
            <w:noProof/>
            <w:webHidden/>
          </w:rPr>
          <w:fldChar w:fldCharType="begin"/>
        </w:r>
        <w:r w:rsidR="0045068D">
          <w:rPr>
            <w:noProof/>
            <w:webHidden/>
          </w:rPr>
          <w:instrText xml:space="preserve"> PAGEREF _Toc170506591 \h </w:instrText>
        </w:r>
        <w:r w:rsidR="0045068D">
          <w:rPr>
            <w:noProof/>
            <w:webHidden/>
          </w:rPr>
        </w:r>
        <w:r w:rsidR="0045068D">
          <w:rPr>
            <w:noProof/>
            <w:webHidden/>
          </w:rPr>
          <w:fldChar w:fldCharType="separate"/>
        </w:r>
        <w:r w:rsidR="0045068D">
          <w:rPr>
            <w:noProof/>
            <w:webHidden/>
          </w:rPr>
          <w:t>15</w:t>
        </w:r>
        <w:r w:rsidR="0045068D">
          <w:rPr>
            <w:noProof/>
            <w:webHidden/>
          </w:rPr>
          <w:fldChar w:fldCharType="end"/>
        </w:r>
      </w:hyperlink>
    </w:p>
    <w:p w14:paraId="2044039C" w14:textId="699F6A60"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2"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6.1.1.2.1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_Toc170506592 \h </w:instrText>
        </w:r>
        <w:r w:rsidR="0045068D">
          <w:rPr>
            <w:noProof/>
            <w:webHidden/>
          </w:rPr>
        </w:r>
        <w:r w:rsidR="0045068D">
          <w:rPr>
            <w:noProof/>
            <w:webHidden/>
          </w:rPr>
          <w:fldChar w:fldCharType="separate"/>
        </w:r>
        <w:r w:rsidR="0045068D">
          <w:rPr>
            <w:noProof/>
            <w:webHidden/>
          </w:rPr>
          <w:t>16</w:t>
        </w:r>
        <w:r w:rsidR="0045068D">
          <w:rPr>
            <w:noProof/>
            <w:webHidden/>
          </w:rPr>
          <w:fldChar w:fldCharType="end"/>
        </w:r>
      </w:hyperlink>
    </w:p>
    <w:p w14:paraId="6C4B4E49" w14:textId="7A7691B8"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3"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6.1.1.2.2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_Toc170506593 \h </w:instrText>
        </w:r>
        <w:r w:rsidR="0045068D">
          <w:rPr>
            <w:noProof/>
            <w:webHidden/>
          </w:rPr>
        </w:r>
        <w:r w:rsidR="0045068D">
          <w:rPr>
            <w:noProof/>
            <w:webHidden/>
          </w:rPr>
          <w:fldChar w:fldCharType="separate"/>
        </w:r>
        <w:r w:rsidR="0045068D">
          <w:rPr>
            <w:noProof/>
            <w:webHidden/>
          </w:rPr>
          <w:t>17</w:t>
        </w:r>
        <w:r w:rsidR="0045068D">
          <w:rPr>
            <w:noProof/>
            <w:webHidden/>
          </w:rPr>
          <w:fldChar w:fldCharType="end"/>
        </w:r>
      </w:hyperlink>
    </w:p>
    <w:p w14:paraId="200745D3" w14:textId="4157A1C5"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594"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6.1.1.3</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brilho a 50%</w:t>
        </w:r>
        <w:r w:rsidR="0045068D">
          <w:rPr>
            <w:noProof/>
            <w:webHidden/>
          </w:rPr>
          <w:tab/>
        </w:r>
        <w:r w:rsidR="0045068D">
          <w:rPr>
            <w:noProof/>
            <w:webHidden/>
          </w:rPr>
          <w:fldChar w:fldCharType="begin"/>
        </w:r>
        <w:r w:rsidR="0045068D">
          <w:rPr>
            <w:noProof/>
            <w:webHidden/>
          </w:rPr>
          <w:instrText xml:space="preserve"> PAGEREF _Toc170506594 \h </w:instrText>
        </w:r>
        <w:r w:rsidR="0045068D">
          <w:rPr>
            <w:noProof/>
            <w:webHidden/>
          </w:rPr>
        </w:r>
        <w:r w:rsidR="0045068D">
          <w:rPr>
            <w:noProof/>
            <w:webHidden/>
          </w:rPr>
          <w:fldChar w:fldCharType="separate"/>
        </w:r>
        <w:r w:rsidR="0045068D">
          <w:rPr>
            <w:noProof/>
            <w:webHidden/>
          </w:rPr>
          <w:t>17</w:t>
        </w:r>
        <w:r w:rsidR="0045068D">
          <w:rPr>
            <w:noProof/>
            <w:webHidden/>
          </w:rPr>
          <w:fldChar w:fldCharType="end"/>
        </w:r>
      </w:hyperlink>
    </w:p>
    <w:p w14:paraId="520E7A81" w14:textId="4E297C2E"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5"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6.1.1.3.1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_Toc170506595 \h </w:instrText>
        </w:r>
        <w:r w:rsidR="0045068D">
          <w:rPr>
            <w:noProof/>
            <w:webHidden/>
          </w:rPr>
        </w:r>
        <w:r w:rsidR="0045068D">
          <w:rPr>
            <w:noProof/>
            <w:webHidden/>
          </w:rPr>
          <w:fldChar w:fldCharType="separate"/>
        </w:r>
        <w:r w:rsidR="0045068D">
          <w:rPr>
            <w:noProof/>
            <w:webHidden/>
          </w:rPr>
          <w:t>18</w:t>
        </w:r>
        <w:r w:rsidR="0045068D">
          <w:rPr>
            <w:noProof/>
            <w:webHidden/>
          </w:rPr>
          <w:fldChar w:fldCharType="end"/>
        </w:r>
      </w:hyperlink>
    </w:p>
    <w:p w14:paraId="107E9250" w14:textId="1C9DA1D0"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6"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6.1.1.3.2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_Toc170506596 \h </w:instrText>
        </w:r>
        <w:r w:rsidR="0045068D">
          <w:rPr>
            <w:noProof/>
            <w:webHidden/>
          </w:rPr>
        </w:r>
        <w:r w:rsidR="0045068D">
          <w:rPr>
            <w:noProof/>
            <w:webHidden/>
          </w:rPr>
          <w:fldChar w:fldCharType="separate"/>
        </w:r>
        <w:r w:rsidR="0045068D">
          <w:rPr>
            <w:noProof/>
            <w:webHidden/>
          </w:rPr>
          <w:t>18</w:t>
        </w:r>
        <w:r w:rsidR="0045068D">
          <w:rPr>
            <w:noProof/>
            <w:webHidden/>
          </w:rPr>
          <w:fldChar w:fldCharType="end"/>
        </w:r>
      </w:hyperlink>
    </w:p>
    <w:p w14:paraId="62BFCCAB" w14:textId="49E065DC"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597"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6.1.1.4</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brilho a 25%</w:t>
        </w:r>
        <w:r w:rsidR="0045068D">
          <w:rPr>
            <w:noProof/>
            <w:webHidden/>
          </w:rPr>
          <w:tab/>
        </w:r>
        <w:r w:rsidR="0045068D">
          <w:rPr>
            <w:noProof/>
            <w:webHidden/>
          </w:rPr>
          <w:fldChar w:fldCharType="begin"/>
        </w:r>
        <w:r w:rsidR="0045068D">
          <w:rPr>
            <w:noProof/>
            <w:webHidden/>
          </w:rPr>
          <w:instrText xml:space="preserve"> PAGEREF _Toc170506597 \h </w:instrText>
        </w:r>
        <w:r w:rsidR="0045068D">
          <w:rPr>
            <w:noProof/>
            <w:webHidden/>
          </w:rPr>
        </w:r>
        <w:r w:rsidR="0045068D">
          <w:rPr>
            <w:noProof/>
            <w:webHidden/>
          </w:rPr>
          <w:fldChar w:fldCharType="separate"/>
        </w:r>
        <w:r w:rsidR="0045068D">
          <w:rPr>
            <w:noProof/>
            <w:webHidden/>
          </w:rPr>
          <w:t>19</w:t>
        </w:r>
        <w:r w:rsidR="0045068D">
          <w:rPr>
            <w:noProof/>
            <w:webHidden/>
          </w:rPr>
          <w:fldChar w:fldCharType="end"/>
        </w:r>
      </w:hyperlink>
    </w:p>
    <w:p w14:paraId="731BB281" w14:textId="7A80EB73"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8"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6.1.1.4.1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_Toc170506598 \h </w:instrText>
        </w:r>
        <w:r w:rsidR="0045068D">
          <w:rPr>
            <w:noProof/>
            <w:webHidden/>
          </w:rPr>
        </w:r>
        <w:r w:rsidR="0045068D">
          <w:rPr>
            <w:noProof/>
            <w:webHidden/>
          </w:rPr>
          <w:fldChar w:fldCharType="separate"/>
        </w:r>
        <w:r w:rsidR="0045068D">
          <w:rPr>
            <w:noProof/>
            <w:webHidden/>
          </w:rPr>
          <w:t>20</w:t>
        </w:r>
        <w:r w:rsidR="0045068D">
          <w:rPr>
            <w:noProof/>
            <w:webHidden/>
          </w:rPr>
          <w:fldChar w:fldCharType="end"/>
        </w:r>
      </w:hyperlink>
    </w:p>
    <w:p w14:paraId="089BFEC5" w14:textId="6D1513FC"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599"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6.1.1.4.2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_Toc170506599 \h </w:instrText>
        </w:r>
        <w:r w:rsidR="0045068D">
          <w:rPr>
            <w:noProof/>
            <w:webHidden/>
          </w:rPr>
        </w:r>
        <w:r w:rsidR="0045068D">
          <w:rPr>
            <w:noProof/>
            <w:webHidden/>
          </w:rPr>
          <w:fldChar w:fldCharType="separate"/>
        </w:r>
        <w:r w:rsidR="0045068D">
          <w:rPr>
            <w:noProof/>
            <w:webHidden/>
          </w:rPr>
          <w:t>20</w:t>
        </w:r>
        <w:r w:rsidR="0045068D">
          <w:rPr>
            <w:noProof/>
            <w:webHidden/>
          </w:rPr>
          <w:fldChar w:fldCharType="end"/>
        </w:r>
      </w:hyperlink>
    </w:p>
    <w:p w14:paraId="63898170" w14:textId="2EF88EF6"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00"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6.1.1.5</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brilho a 0%</w:t>
        </w:r>
        <w:r w:rsidR="0045068D">
          <w:rPr>
            <w:noProof/>
            <w:webHidden/>
          </w:rPr>
          <w:tab/>
        </w:r>
        <w:r w:rsidR="0045068D">
          <w:rPr>
            <w:noProof/>
            <w:webHidden/>
          </w:rPr>
          <w:fldChar w:fldCharType="begin"/>
        </w:r>
        <w:r w:rsidR="0045068D">
          <w:rPr>
            <w:noProof/>
            <w:webHidden/>
          </w:rPr>
          <w:instrText xml:space="preserve"> PAGEREF _Toc170506600 \h </w:instrText>
        </w:r>
        <w:r w:rsidR="0045068D">
          <w:rPr>
            <w:noProof/>
            <w:webHidden/>
          </w:rPr>
        </w:r>
        <w:r w:rsidR="0045068D">
          <w:rPr>
            <w:noProof/>
            <w:webHidden/>
          </w:rPr>
          <w:fldChar w:fldCharType="separate"/>
        </w:r>
        <w:r w:rsidR="0045068D">
          <w:rPr>
            <w:noProof/>
            <w:webHidden/>
          </w:rPr>
          <w:t>21</w:t>
        </w:r>
        <w:r w:rsidR="0045068D">
          <w:rPr>
            <w:noProof/>
            <w:webHidden/>
          </w:rPr>
          <w:fldChar w:fldCharType="end"/>
        </w:r>
      </w:hyperlink>
    </w:p>
    <w:p w14:paraId="2D379688" w14:textId="27C2CECE"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01"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6.1.1.5.1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_Toc170506601 \h </w:instrText>
        </w:r>
        <w:r w:rsidR="0045068D">
          <w:rPr>
            <w:noProof/>
            <w:webHidden/>
          </w:rPr>
        </w:r>
        <w:r w:rsidR="0045068D">
          <w:rPr>
            <w:noProof/>
            <w:webHidden/>
          </w:rPr>
          <w:fldChar w:fldCharType="separate"/>
        </w:r>
        <w:r w:rsidR="0045068D">
          <w:rPr>
            <w:noProof/>
            <w:webHidden/>
          </w:rPr>
          <w:t>22</w:t>
        </w:r>
        <w:r w:rsidR="0045068D">
          <w:rPr>
            <w:noProof/>
            <w:webHidden/>
          </w:rPr>
          <w:fldChar w:fldCharType="end"/>
        </w:r>
      </w:hyperlink>
    </w:p>
    <w:p w14:paraId="4896A803" w14:textId="0C5EF249"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02"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6.1.1.5.2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_Toc170506602 \h </w:instrText>
        </w:r>
        <w:r w:rsidR="0045068D">
          <w:rPr>
            <w:noProof/>
            <w:webHidden/>
          </w:rPr>
        </w:r>
        <w:r w:rsidR="0045068D">
          <w:rPr>
            <w:noProof/>
            <w:webHidden/>
          </w:rPr>
          <w:fldChar w:fldCharType="separate"/>
        </w:r>
        <w:r w:rsidR="0045068D">
          <w:rPr>
            <w:noProof/>
            <w:webHidden/>
          </w:rPr>
          <w:t>22</w:t>
        </w:r>
        <w:r w:rsidR="0045068D">
          <w:rPr>
            <w:noProof/>
            <w:webHidden/>
          </w:rPr>
          <w:fldChar w:fldCharType="end"/>
        </w:r>
      </w:hyperlink>
    </w:p>
    <w:p w14:paraId="56B8554D" w14:textId="2B290873"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03"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6.1.1.6</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brilho da tela</w:t>
        </w:r>
        <w:r w:rsidR="0045068D">
          <w:rPr>
            <w:noProof/>
            <w:webHidden/>
          </w:rPr>
          <w:tab/>
        </w:r>
        <w:r w:rsidR="0045068D">
          <w:rPr>
            <w:noProof/>
            <w:webHidden/>
          </w:rPr>
          <w:fldChar w:fldCharType="begin"/>
        </w:r>
        <w:r w:rsidR="0045068D">
          <w:rPr>
            <w:noProof/>
            <w:webHidden/>
          </w:rPr>
          <w:instrText xml:space="preserve"> PAGEREF _Toc170506603 \h </w:instrText>
        </w:r>
        <w:r w:rsidR="0045068D">
          <w:rPr>
            <w:noProof/>
            <w:webHidden/>
          </w:rPr>
        </w:r>
        <w:r w:rsidR="0045068D">
          <w:rPr>
            <w:noProof/>
            <w:webHidden/>
          </w:rPr>
          <w:fldChar w:fldCharType="separate"/>
        </w:r>
        <w:r w:rsidR="0045068D">
          <w:rPr>
            <w:noProof/>
            <w:webHidden/>
          </w:rPr>
          <w:t>23</w:t>
        </w:r>
        <w:r w:rsidR="0045068D">
          <w:rPr>
            <w:noProof/>
            <w:webHidden/>
          </w:rPr>
          <w:fldChar w:fldCharType="end"/>
        </w:r>
      </w:hyperlink>
    </w:p>
    <w:p w14:paraId="78AD5F7C" w14:textId="3D52DFAA"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04" w:history="1">
        <w:r w:rsidR="0045068D" w:rsidRPr="006F2516">
          <w:rPr>
            <w:rStyle w:val="Hyperlink"/>
            <w:noProof/>
            <w:lang w:val="pt-BR"/>
          </w:rPr>
          <w:t>6.1.2</w:t>
        </w:r>
        <w:r w:rsidR="0045068D">
          <w:rPr>
            <w:rFonts w:eastAsiaTheme="minorEastAsia"/>
            <w:noProof/>
            <w:kern w:val="2"/>
            <w:sz w:val="24"/>
            <w:szCs w:val="24"/>
            <w14:ligatures w14:val="standardContextual"/>
          </w:rPr>
          <w:tab/>
        </w:r>
        <w:r w:rsidR="0045068D" w:rsidRPr="006F2516">
          <w:rPr>
            <w:rStyle w:val="Hyperlink"/>
            <w:noProof/>
            <w:lang w:val="pt-BR"/>
          </w:rPr>
          <w:t>Teste 2 - Impacto da Lanterna no Consumo de Energia:</w:t>
        </w:r>
        <w:r w:rsidR="0045068D">
          <w:rPr>
            <w:noProof/>
            <w:webHidden/>
          </w:rPr>
          <w:tab/>
        </w:r>
        <w:r w:rsidR="0045068D">
          <w:rPr>
            <w:noProof/>
            <w:webHidden/>
          </w:rPr>
          <w:fldChar w:fldCharType="begin"/>
        </w:r>
        <w:r w:rsidR="0045068D">
          <w:rPr>
            <w:noProof/>
            <w:webHidden/>
          </w:rPr>
          <w:instrText xml:space="preserve"> PAGEREF _Toc170506604 \h </w:instrText>
        </w:r>
        <w:r w:rsidR="0045068D">
          <w:rPr>
            <w:noProof/>
            <w:webHidden/>
          </w:rPr>
        </w:r>
        <w:r w:rsidR="0045068D">
          <w:rPr>
            <w:noProof/>
            <w:webHidden/>
          </w:rPr>
          <w:fldChar w:fldCharType="separate"/>
        </w:r>
        <w:r w:rsidR="0045068D">
          <w:rPr>
            <w:noProof/>
            <w:webHidden/>
          </w:rPr>
          <w:t>23</w:t>
        </w:r>
        <w:r w:rsidR="0045068D">
          <w:rPr>
            <w:noProof/>
            <w:webHidden/>
          </w:rPr>
          <w:fldChar w:fldCharType="end"/>
        </w:r>
      </w:hyperlink>
    </w:p>
    <w:p w14:paraId="2E350332" w14:textId="75333DB3"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05"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6.1.2.1</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lanterna desligada durante 3 minutos</w:t>
        </w:r>
        <w:r w:rsidR="0045068D">
          <w:rPr>
            <w:noProof/>
            <w:webHidden/>
          </w:rPr>
          <w:tab/>
        </w:r>
        <w:r w:rsidR="0045068D">
          <w:rPr>
            <w:noProof/>
            <w:webHidden/>
          </w:rPr>
          <w:fldChar w:fldCharType="begin"/>
        </w:r>
        <w:r w:rsidR="0045068D">
          <w:rPr>
            <w:noProof/>
            <w:webHidden/>
          </w:rPr>
          <w:instrText xml:space="preserve"> PAGEREF _Toc170506605 \h </w:instrText>
        </w:r>
        <w:r w:rsidR="0045068D">
          <w:rPr>
            <w:noProof/>
            <w:webHidden/>
          </w:rPr>
        </w:r>
        <w:r w:rsidR="0045068D">
          <w:rPr>
            <w:noProof/>
            <w:webHidden/>
          </w:rPr>
          <w:fldChar w:fldCharType="separate"/>
        </w:r>
        <w:r w:rsidR="0045068D">
          <w:rPr>
            <w:noProof/>
            <w:webHidden/>
          </w:rPr>
          <w:t>24</w:t>
        </w:r>
        <w:r w:rsidR="0045068D">
          <w:rPr>
            <w:noProof/>
            <w:webHidden/>
          </w:rPr>
          <w:fldChar w:fldCharType="end"/>
        </w:r>
      </w:hyperlink>
    </w:p>
    <w:p w14:paraId="42C8656A" w14:textId="3AC66588"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06"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6.1.2.1.1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_Toc170506606 \h </w:instrText>
        </w:r>
        <w:r w:rsidR="0045068D">
          <w:rPr>
            <w:noProof/>
            <w:webHidden/>
          </w:rPr>
        </w:r>
        <w:r w:rsidR="0045068D">
          <w:rPr>
            <w:noProof/>
            <w:webHidden/>
          </w:rPr>
          <w:fldChar w:fldCharType="separate"/>
        </w:r>
        <w:r w:rsidR="0045068D">
          <w:rPr>
            <w:noProof/>
            <w:webHidden/>
          </w:rPr>
          <w:t>25</w:t>
        </w:r>
        <w:r w:rsidR="0045068D">
          <w:rPr>
            <w:noProof/>
            <w:webHidden/>
          </w:rPr>
          <w:fldChar w:fldCharType="end"/>
        </w:r>
      </w:hyperlink>
    </w:p>
    <w:p w14:paraId="1CE75B97" w14:textId="418B1DA6"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07"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6.1.2.1.2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_Toc170506607 \h </w:instrText>
        </w:r>
        <w:r w:rsidR="0045068D">
          <w:rPr>
            <w:noProof/>
            <w:webHidden/>
          </w:rPr>
        </w:r>
        <w:r w:rsidR="0045068D">
          <w:rPr>
            <w:noProof/>
            <w:webHidden/>
          </w:rPr>
          <w:fldChar w:fldCharType="separate"/>
        </w:r>
        <w:r w:rsidR="0045068D">
          <w:rPr>
            <w:noProof/>
            <w:webHidden/>
          </w:rPr>
          <w:t>26</w:t>
        </w:r>
        <w:r w:rsidR="0045068D">
          <w:rPr>
            <w:noProof/>
            <w:webHidden/>
          </w:rPr>
          <w:fldChar w:fldCharType="end"/>
        </w:r>
      </w:hyperlink>
    </w:p>
    <w:p w14:paraId="72B17FA7" w14:textId="10881271"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08"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6.1.2.2</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lanterna desligada durante 2 minutos</w:t>
        </w:r>
        <w:r w:rsidR="0045068D">
          <w:rPr>
            <w:noProof/>
            <w:webHidden/>
          </w:rPr>
          <w:tab/>
        </w:r>
        <w:r w:rsidR="0045068D">
          <w:rPr>
            <w:noProof/>
            <w:webHidden/>
          </w:rPr>
          <w:fldChar w:fldCharType="begin"/>
        </w:r>
        <w:r w:rsidR="0045068D">
          <w:rPr>
            <w:noProof/>
            <w:webHidden/>
          </w:rPr>
          <w:instrText xml:space="preserve"> PAGEREF _Toc170506608 \h </w:instrText>
        </w:r>
        <w:r w:rsidR="0045068D">
          <w:rPr>
            <w:noProof/>
            <w:webHidden/>
          </w:rPr>
        </w:r>
        <w:r w:rsidR="0045068D">
          <w:rPr>
            <w:noProof/>
            <w:webHidden/>
          </w:rPr>
          <w:fldChar w:fldCharType="separate"/>
        </w:r>
        <w:r w:rsidR="0045068D">
          <w:rPr>
            <w:noProof/>
            <w:webHidden/>
          </w:rPr>
          <w:t>26</w:t>
        </w:r>
        <w:r w:rsidR="0045068D">
          <w:rPr>
            <w:noProof/>
            <w:webHidden/>
          </w:rPr>
          <w:fldChar w:fldCharType="end"/>
        </w:r>
      </w:hyperlink>
    </w:p>
    <w:p w14:paraId="1E7B14AB" w14:textId="1C18476A"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09"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6.1.2.2.1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_Toc170506609 \h </w:instrText>
        </w:r>
        <w:r w:rsidR="0045068D">
          <w:rPr>
            <w:noProof/>
            <w:webHidden/>
          </w:rPr>
        </w:r>
        <w:r w:rsidR="0045068D">
          <w:rPr>
            <w:noProof/>
            <w:webHidden/>
          </w:rPr>
          <w:fldChar w:fldCharType="separate"/>
        </w:r>
        <w:r w:rsidR="0045068D">
          <w:rPr>
            <w:noProof/>
            <w:webHidden/>
          </w:rPr>
          <w:t>27</w:t>
        </w:r>
        <w:r w:rsidR="0045068D">
          <w:rPr>
            <w:noProof/>
            <w:webHidden/>
          </w:rPr>
          <w:fldChar w:fldCharType="end"/>
        </w:r>
      </w:hyperlink>
    </w:p>
    <w:p w14:paraId="72D4A648" w14:textId="707D9157"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0"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6.1.2.2.2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_Toc170506610 \h </w:instrText>
        </w:r>
        <w:r w:rsidR="0045068D">
          <w:rPr>
            <w:noProof/>
            <w:webHidden/>
          </w:rPr>
        </w:r>
        <w:r w:rsidR="0045068D">
          <w:rPr>
            <w:noProof/>
            <w:webHidden/>
          </w:rPr>
          <w:fldChar w:fldCharType="separate"/>
        </w:r>
        <w:r w:rsidR="0045068D">
          <w:rPr>
            <w:noProof/>
            <w:webHidden/>
          </w:rPr>
          <w:t>28</w:t>
        </w:r>
        <w:r w:rsidR="0045068D">
          <w:rPr>
            <w:noProof/>
            <w:webHidden/>
          </w:rPr>
          <w:fldChar w:fldCharType="end"/>
        </w:r>
      </w:hyperlink>
    </w:p>
    <w:p w14:paraId="62FC00E7" w14:textId="01B3C847"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11"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6.1.2.3</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lanterna desligada durante 1 minuto</w:t>
        </w:r>
        <w:r w:rsidR="0045068D">
          <w:rPr>
            <w:noProof/>
            <w:webHidden/>
          </w:rPr>
          <w:tab/>
        </w:r>
        <w:r w:rsidR="0045068D">
          <w:rPr>
            <w:noProof/>
            <w:webHidden/>
          </w:rPr>
          <w:fldChar w:fldCharType="begin"/>
        </w:r>
        <w:r w:rsidR="0045068D">
          <w:rPr>
            <w:noProof/>
            <w:webHidden/>
          </w:rPr>
          <w:instrText xml:space="preserve"> PAGEREF _Toc170506611 \h </w:instrText>
        </w:r>
        <w:r w:rsidR="0045068D">
          <w:rPr>
            <w:noProof/>
            <w:webHidden/>
          </w:rPr>
        </w:r>
        <w:r w:rsidR="0045068D">
          <w:rPr>
            <w:noProof/>
            <w:webHidden/>
          </w:rPr>
          <w:fldChar w:fldCharType="separate"/>
        </w:r>
        <w:r w:rsidR="0045068D">
          <w:rPr>
            <w:noProof/>
            <w:webHidden/>
          </w:rPr>
          <w:t>28</w:t>
        </w:r>
        <w:r w:rsidR="0045068D">
          <w:rPr>
            <w:noProof/>
            <w:webHidden/>
          </w:rPr>
          <w:fldChar w:fldCharType="end"/>
        </w:r>
      </w:hyperlink>
    </w:p>
    <w:p w14:paraId="78BB9BB8" w14:textId="2B112504"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2"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6.1.2.3.1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_Toc170506612 \h </w:instrText>
        </w:r>
        <w:r w:rsidR="0045068D">
          <w:rPr>
            <w:noProof/>
            <w:webHidden/>
          </w:rPr>
        </w:r>
        <w:r w:rsidR="0045068D">
          <w:rPr>
            <w:noProof/>
            <w:webHidden/>
          </w:rPr>
          <w:fldChar w:fldCharType="separate"/>
        </w:r>
        <w:r w:rsidR="0045068D">
          <w:rPr>
            <w:noProof/>
            <w:webHidden/>
          </w:rPr>
          <w:t>29</w:t>
        </w:r>
        <w:r w:rsidR="0045068D">
          <w:rPr>
            <w:noProof/>
            <w:webHidden/>
          </w:rPr>
          <w:fldChar w:fldCharType="end"/>
        </w:r>
      </w:hyperlink>
    </w:p>
    <w:p w14:paraId="5051E112" w14:textId="21A43FC8"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3"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6.1.2.3.2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_Toc170506613 \h </w:instrText>
        </w:r>
        <w:r w:rsidR="0045068D">
          <w:rPr>
            <w:noProof/>
            <w:webHidden/>
          </w:rPr>
        </w:r>
        <w:r w:rsidR="0045068D">
          <w:rPr>
            <w:noProof/>
            <w:webHidden/>
          </w:rPr>
          <w:fldChar w:fldCharType="separate"/>
        </w:r>
        <w:r w:rsidR="0045068D">
          <w:rPr>
            <w:noProof/>
            <w:webHidden/>
          </w:rPr>
          <w:t>30</w:t>
        </w:r>
        <w:r w:rsidR="0045068D">
          <w:rPr>
            <w:noProof/>
            <w:webHidden/>
          </w:rPr>
          <w:fldChar w:fldCharType="end"/>
        </w:r>
      </w:hyperlink>
    </w:p>
    <w:p w14:paraId="703459DC" w14:textId="12D4DE96"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14"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6.1.2.4</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lanterna ligada durante 3 minutos</w:t>
        </w:r>
        <w:r w:rsidR="0045068D">
          <w:rPr>
            <w:noProof/>
            <w:webHidden/>
          </w:rPr>
          <w:tab/>
        </w:r>
        <w:r w:rsidR="0045068D">
          <w:rPr>
            <w:noProof/>
            <w:webHidden/>
          </w:rPr>
          <w:fldChar w:fldCharType="begin"/>
        </w:r>
        <w:r w:rsidR="0045068D">
          <w:rPr>
            <w:noProof/>
            <w:webHidden/>
          </w:rPr>
          <w:instrText xml:space="preserve"> PAGEREF _Toc170506614 \h </w:instrText>
        </w:r>
        <w:r w:rsidR="0045068D">
          <w:rPr>
            <w:noProof/>
            <w:webHidden/>
          </w:rPr>
        </w:r>
        <w:r w:rsidR="0045068D">
          <w:rPr>
            <w:noProof/>
            <w:webHidden/>
          </w:rPr>
          <w:fldChar w:fldCharType="separate"/>
        </w:r>
        <w:r w:rsidR="0045068D">
          <w:rPr>
            <w:noProof/>
            <w:webHidden/>
          </w:rPr>
          <w:t>30</w:t>
        </w:r>
        <w:r w:rsidR="0045068D">
          <w:rPr>
            <w:noProof/>
            <w:webHidden/>
          </w:rPr>
          <w:fldChar w:fldCharType="end"/>
        </w:r>
      </w:hyperlink>
    </w:p>
    <w:p w14:paraId="23684376" w14:textId="0DBA07B5"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5"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6.1.2.4.1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_Toc170506615 \h </w:instrText>
        </w:r>
        <w:r w:rsidR="0045068D">
          <w:rPr>
            <w:noProof/>
            <w:webHidden/>
          </w:rPr>
        </w:r>
        <w:r w:rsidR="0045068D">
          <w:rPr>
            <w:noProof/>
            <w:webHidden/>
          </w:rPr>
          <w:fldChar w:fldCharType="separate"/>
        </w:r>
        <w:r w:rsidR="0045068D">
          <w:rPr>
            <w:noProof/>
            <w:webHidden/>
          </w:rPr>
          <w:t>31</w:t>
        </w:r>
        <w:r w:rsidR="0045068D">
          <w:rPr>
            <w:noProof/>
            <w:webHidden/>
          </w:rPr>
          <w:fldChar w:fldCharType="end"/>
        </w:r>
      </w:hyperlink>
    </w:p>
    <w:p w14:paraId="71F0C721" w14:textId="3031195F"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6"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6.1.2.4.2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_Toc170506616 \h </w:instrText>
        </w:r>
        <w:r w:rsidR="0045068D">
          <w:rPr>
            <w:noProof/>
            <w:webHidden/>
          </w:rPr>
        </w:r>
        <w:r w:rsidR="0045068D">
          <w:rPr>
            <w:noProof/>
            <w:webHidden/>
          </w:rPr>
          <w:fldChar w:fldCharType="separate"/>
        </w:r>
        <w:r w:rsidR="0045068D">
          <w:rPr>
            <w:noProof/>
            <w:webHidden/>
          </w:rPr>
          <w:t>32</w:t>
        </w:r>
        <w:r w:rsidR="0045068D">
          <w:rPr>
            <w:noProof/>
            <w:webHidden/>
          </w:rPr>
          <w:fldChar w:fldCharType="end"/>
        </w:r>
      </w:hyperlink>
    </w:p>
    <w:p w14:paraId="3D141ED8" w14:textId="39B8F157"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17"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6.1.2.5</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lanterna ligada durante 2 minutos</w:t>
        </w:r>
        <w:r w:rsidR="0045068D">
          <w:rPr>
            <w:noProof/>
            <w:webHidden/>
          </w:rPr>
          <w:tab/>
        </w:r>
        <w:r w:rsidR="0045068D">
          <w:rPr>
            <w:noProof/>
            <w:webHidden/>
          </w:rPr>
          <w:fldChar w:fldCharType="begin"/>
        </w:r>
        <w:r w:rsidR="0045068D">
          <w:rPr>
            <w:noProof/>
            <w:webHidden/>
          </w:rPr>
          <w:instrText xml:space="preserve"> PAGEREF _Toc170506617 \h </w:instrText>
        </w:r>
        <w:r w:rsidR="0045068D">
          <w:rPr>
            <w:noProof/>
            <w:webHidden/>
          </w:rPr>
        </w:r>
        <w:r w:rsidR="0045068D">
          <w:rPr>
            <w:noProof/>
            <w:webHidden/>
          </w:rPr>
          <w:fldChar w:fldCharType="separate"/>
        </w:r>
        <w:r w:rsidR="0045068D">
          <w:rPr>
            <w:noProof/>
            <w:webHidden/>
          </w:rPr>
          <w:t>32</w:t>
        </w:r>
        <w:r w:rsidR="0045068D">
          <w:rPr>
            <w:noProof/>
            <w:webHidden/>
          </w:rPr>
          <w:fldChar w:fldCharType="end"/>
        </w:r>
      </w:hyperlink>
    </w:p>
    <w:p w14:paraId="47F02700" w14:textId="234AC765"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8"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6.1.2.5.1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_Toc170506618 \h </w:instrText>
        </w:r>
        <w:r w:rsidR="0045068D">
          <w:rPr>
            <w:noProof/>
            <w:webHidden/>
          </w:rPr>
        </w:r>
        <w:r w:rsidR="0045068D">
          <w:rPr>
            <w:noProof/>
            <w:webHidden/>
          </w:rPr>
          <w:fldChar w:fldCharType="separate"/>
        </w:r>
        <w:r w:rsidR="0045068D">
          <w:rPr>
            <w:noProof/>
            <w:webHidden/>
          </w:rPr>
          <w:t>33</w:t>
        </w:r>
        <w:r w:rsidR="0045068D">
          <w:rPr>
            <w:noProof/>
            <w:webHidden/>
          </w:rPr>
          <w:fldChar w:fldCharType="end"/>
        </w:r>
      </w:hyperlink>
    </w:p>
    <w:p w14:paraId="6314FF5E" w14:textId="51BA8075"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19"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6.1.2.5.2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_Toc170506619 \h </w:instrText>
        </w:r>
        <w:r w:rsidR="0045068D">
          <w:rPr>
            <w:noProof/>
            <w:webHidden/>
          </w:rPr>
        </w:r>
        <w:r w:rsidR="0045068D">
          <w:rPr>
            <w:noProof/>
            <w:webHidden/>
          </w:rPr>
          <w:fldChar w:fldCharType="separate"/>
        </w:r>
        <w:r w:rsidR="0045068D">
          <w:rPr>
            <w:noProof/>
            <w:webHidden/>
          </w:rPr>
          <w:t>34</w:t>
        </w:r>
        <w:r w:rsidR="0045068D">
          <w:rPr>
            <w:noProof/>
            <w:webHidden/>
          </w:rPr>
          <w:fldChar w:fldCharType="end"/>
        </w:r>
      </w:hyperlink>
    </w:p>
    <w:p w14:paraId="3795A738" w14:textId="7726C9E1"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20"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6.1.2.6</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lanterna ligada durante 1 minuto</w:t>
        </w:r>
        <w:r w:rsidR="0045068D">
          <w:rPr>
            <w:noProof/>
            <w:webHidden/>
          </w:rPr>
          <w:tab/>
        </w:r>
        <w:r w:rsidR="0045068D">
          <w:rPr>
            <w:noProof/>
            <w:webHidden/>
          </w:rPr>
          <w:fldChar w:fldCharType="begin"/>
        </w:r>
        <w:r w:rsidR="0045068D">
          <w:rPr>
            <w:noProof/>
            <w:webHidden/>
          </w:rPr>
          <w:instrText xml:space="preserve"> PAGEREF _Toc170506620 \h </w:instrText>
        </w:r>
        <w:r w:rsidR="0045068D">
          <w:rPr>
            <w:noProof/>
            <w:webHidden/>
          </w:rPr>
        </w:r>
        <w:r w:rsidR="0045068D">
          <w:rPr>
            <w:noProof/>
            <w:webHidden/>
          </w:rPr>
          <w:fldChar w:fldCharType="separate"/>
        </w:r>
        <w:r w:rsidR="0045068D">
          <w:rPr>
            <w:noProof/>
            <w:webHidden/>
          </w:rPr>
          <w:t>34</w:t>
        </w:r>
        <w:r w:rsidR="0045068D">
          <w:rPr>
            <w:noProof/>
            <w:webHidden/>
          </w:rPr>
          <w:fldChar w:fldCharType="end"/>
        </w:r>
      </w:hyperlink>
    </w:p>
    <w:p w14:paraId="033CE2AB" w14:textId="1C72AB51"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21"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6.1.2.6.1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_Toc170506621 \h </w:instrText>
        </w:r>
        <w:r w:rsidR="0045068D">
          <w:rPr>
            <w:noProof/>
            <w:webHidden/>
          </w:rPr>
        </w:r>
        <w:r w:rsidR="0045068D">
          <w:rPr>
            <w:noProof/>
            <w:webHidden/>
          </w:rPr>
          <w:fldChar w:fldCharType="separate"/>
        </w:r>
        <w:r w:rsidR="0045068D">
          <w:rPr>
            <w:noProof/>
            <w:webHidden/>
          </w:rPr>
          <w:t>35</w:t>
        </w:r>
        <w:r w:rsidR="0045068D">
          <w:rPr>
            <w:noProof/>
            <w:webHidden/>
          </w:rPr>
          <w:fldChar w:fldCharType="end"/>
        </w:r>
      </w:hyperlink>
    </w:p>
    <w:p w14:paraId="51D06CFF" w14:textId="62585FAA"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22"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6.1.2.6.2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_Toc170506622 \h </w:instrText>
        </w:r>
        <w:r w:rsidR="0045068D">
          <w:rPr>
            <w:noProof/>
            <w:webHidden/>
          </w:rPr>
        </w:r>
        <w:r w:rsidR="0045068D">
          <w:rPr>
            <w:noProof/>
            <w:webHidden/>
          </w:rPr>
          <w:fldChar w:fldCharType="separate"/>
        </w:r>
        <w:r w:rsidR="0045068D">
          <w:rPr>
            <w:noProof/>
            <w:webHidden/>
          </w:rPr>
          <w:t>36</w:t>
        </w:r>
        <w:r w:rsidR="0045068D">
          <w:rPr>
            <w:noProof/>
            <w:webHidden/>
          </w:rPr>
          <w:fldChar w:fldCharType="end"/>
        </w:r>
      </w:hyperlink>
    </w:p>
    <w:p w14:paraId="43F2594A" w14:textId="2C7C9615"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23"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6.1.2.7</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Lanterna</w:t>
        </w:r>
        <w:r w:rsidR="0045068D">
          <w:rPr>
            <w:noProof/>
            <w:webHidden/>
          </w:rPr>
          <w:tab/>
        </w:r>
        <w:r w:rsidR="0045068D">
          <w:rPr>
            <w:noProof/>
            <w:webHidden/>
          </w:rPr>
          <w:fldChar w:fldCharType="begin"/>
        </w:r>
        <w:r w:rsidR="0045068D">
          <w:rPr>
            <w:noProof/>
            <w:webHidden/>
          </w:rPr>
          <w:instrText xml:space="preserve"> PAGEREF _Toc170506623 \h </w:instrText>
        </w:r>
        <w:r w:rsidR="0045068D">
          <w:rPr>
            <w:noProof/>
            <w:webHidden/>
          </w:rPr>
        </w:r>
        <w:r w:rsidR="0045068D">
          <w:rPr>
            <w:noProof/>
            <w:webHidden/>
          </w:rPr>
          <w:fldChar w:fldCharType="separate"/>
        </w:r>
        <w:r w:rsidR="0045068D">
          <w:rPr>
            <w:noProof/>
            <w:webHidden/>
          </w:rPr>
          <w:t>36</w:t>
        </w:r>
        <w:r w:rsidR="0045068D">
          <w:rPr>
            <w:noProof/>
            <w:webHidden/>
          </w:rPr>
          <w:fldChar w:fldCharType="end"/>
        </w:r>
      </w:hyperlink>
    </w:p>
    <w:p w14:paraId="435856E1" w14:textId="3DB408C8"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24" w:history="1">
        <w:r w:rsidR="0045068D" w:rsidRPr="006F2516">
          <w:rPr>
            <w:rStyle w:val="Hyperlink"/>
            <w:noProof/>
            <w:lang w:val="pt-BR"/>
          </w:rPr>
          <w:t>6.1.3</w:t>
        </w:r>
        <w:r w:rsidR="0045068D">
          <w:rPr>
            <w:rFonts w:eastAsiaTheme="minorEastAsia"/>
            <w:noProof/>
            <w:kern w:val="2"/>
            <w:sz w:val="24"/>
            <w:szCs w:val="24"/>
            <w14:ligatures w14:val="standardContextual"/>
          </w:rPr>
          <w:tab/>
        </w:r>
        <w:r w:rsidR="0045068D" w:rsidRPr="006F2516">
          <w:rPr>
            <w:rStyle w:val="Hyperlink"/>
            <w:noProof/>
            <w:lang w:val="pt-BR"/>
          </w:rPr>
          <w:t>Teste 3 - Impacto do refresh rate na visualização de um video no YouTube:(atualmente em fase de desenvolvimento)</w:t>
        </w:r>
        <w:r w:rsidR="0045068D">
          <w:rPr>
            <w:noProof/>
            <w:webHidden/>
          </w:rPr>
          <w:tab/>
        </w:r>
        <w:r w:rsidR="0045068D">
          <w:rPr>
            <w:noProof/>
            <w:webHidden/>
          </w:rPr>
          <w:fldChar w:fldCharType="begin"/>
        </w:r>
        <w:r w:rsidR="0045068D">
          <w:rPr>
            <w:noProof/>
            <w:webHidden/>
          </w:rPr>
          <w:instrText xml:space="preserve"> PAGEREF _Toc170506624 \h </w:instrText>
        </w:r>
        <w:r w:rsidR="0045068D">
          <w:rPr>
            <w:noProof/>
            <w:webHidden/>
          </w:rPr>
        </w:r>
        <w:r w:rsidR="0045068D">
          <w:rPr>
            <w:noProof/>
            <w:webHidden/>
          </w:rPr>
          <w:fldChar w:fldCharType="separate"/>
        </w:r>
        <w:r w:rsidR="0045068D">
          <w:rPr>
            <w:noProof/>
            <w:webHidden/>
          </w:rPr>
          <w:t>37</w:t>
        </w:r>
        <w:r w:rsidR="0045068D">
          <w:rPr>
            <w:noProof/>
            <w:webHidden/>
          </w:rPr>
          <w:fldChar w:fldCharType="end"/>
        </w:r>
      </w:hyperlink>
    </w:p>
    <w:p w14:paraId="2F09DE44" w14:textId="03D0A40D"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25"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6.1.3.1</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taxa de atualização a 120Hz</w:t>
        </w:r>
        <w:r w:rsidR="0045068D">
          <w:rPr>
            <w:noProof/>
            <w:webHidden/>
          </w:rPr>
          <w:tab/>
        </w:r>
        <w:r w:rsidR="0045068D">
          <w:rPr>
            <w:noProof/>
            <w:webHidden/>
          </w:rPr>
          <w:fldChar w:fldCharType="begin"/>
        </w:r>
        <w:r w:rsidR="0045068D">
          <w:rPr>
            <w:noProof/>
            <w:webHidden/>
          </w:rPr>
          <w:instrText xml:space="preserve"> PAGEREF _Toc170506625 \h </w:instrText>
        </w:r>
        <w:r w:rsidR="0045068D">
          <w:rPr>
            <w:noProof/>
            <w:webHidden/>
          </w:rPr>
        </w:r>
        <w:r w:rsidR="0045068D">
          <w:rPr>
            <w:noProof/>
            <w:webHidden/>
          </w:rPr>
          <w:fldChar w:fldCharType="separate"/>
        </w:r>
        <w:r w:rsidR="0045068D">
          <w:rPr>
            <w:noProof/>
            <w:webHidden/>
          </w:rPr>
          <w:t>37</w:t>
        </w:r>
        <w:r w:rsidR="0045068D">
          <w:rPr>
            <w:noProof/>
            <w:webHidden/>
          </w:rPr>
          <w:fldChar w:fldCharType="end"/>
        </w:r>
      </w:hyperlink>
    </w:p>
    <w:p w14:paraId="28A09917" w14:textId="4C51A14B"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26"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6.1.3.1.1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_Toc170506626 \h </w:instrText>
        </w:r>
        <w:r w:rsidR="0045068D">
          <w:rPr>
            <w:noProof/>
            <w:webHidden/>
          </w:rPr>
        </w:r>
        <w:r w:rsidR="0045068D">
          <w:rPr>
            <w:noProof/>
            <w:webHidden/>
          </w:rPr>
          <w:fldChar w:fldCharType="separate"/>
        </w:r>
        <w:r w:rsidR="0045068D">
          <w:rPr>
            <w:noProof/>
            <w:webHidden/>
          </w:rPr>
          <w:t>38</w:t>
        </w:r>
        <w:r w:rsidR="0045068D">
          <w:rPr>
            <w:noProof/>
            <w:webHidden/>
          </w:rPr>
          <w:fldChar w:fldCharType="end"/>
        </w:r>
      </w:hyperlink>
    </w:p>
    <w:p w14:paraId="341DDEA6" w14:textId="1150C3E0"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27"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6.1.3.1.2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_Toc170506627 \h </w:instrText>
        </w:r>
        <w:r w:rsidR="0045068D">
          <w:rPr>
            <w:noProof/>
            <w:webHidden/>
          </w:rPr>
        </w:r>
        <w:r w:rsidR="0045068D">
          <w:rPr>
            <w:noProof/>
            <w:webHidden/>
          </w:rPr>
          <w:fldChar w:fldCharType="separate"/>
        </w:r>
        <w:r w:rsidR="0045068D">
          <w:rPr>
            <w:noProof/>
            <w:webHidden/>
          </w:rPr>
          <w:t>39</w:t>
        </w:r>
        <w:r w:rsidR="0045068D">
          <w:rPr>
            <w:noProof/>
            <w:webHidden/>
          </w:rPr>
          <w:fldChar w:fldCharType="end"/>
        </w:r>
      </w:hyperlink>
    </w:p>
    <w:p w14:paraId="78F3513B" w14:textId="48148CC5"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28"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6.1.3.2</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 taxa de atualização a 60Hz</w:t>
        </w:r>
        <w:r w:rsidR="0045068D">
          <w:rPr>
            <w:noProof/>
            <w:webHidden/>
          </w:rPr>
          <w:tab/>
        </w:r>
        <w:r w:rsidR="0045068D">
          <w:rPr>
            <w:noProof/>
            <w:webHidden/>
          </w:rPr>
          <w:fldChar w:fldCharType="begin"/>
        </w:r>
        <w:r w:rsidR="0045068D">
          <w:rPr>
            <w:noProof/>
            <w:webHidden/>
          </w:rPr>
          <w:instrText xml:space="preserve"> PAGEREF _Toc170506628 \h </w:instrText>
        </w:r>
        <w:r w:rsidR="0045068D">
          <w:rPr>
            <w:noProof/>
            <w:webHidden/>
          </w:rPr>
        </w:r>
        <w:r w:rsidR="0045068D">
          <w:rPr>
            <w:noProof/>
            <w:webHidden/>
          </w:rPr>
          <w:fldChar w:fldCharType="separate"/>
        </w:r>
        <w:r w:rsidR="0045068D">
          <w:rPr>
            <w:noProof/>
            <w:webHidden/>
          </w:rPr>
          <w:t>39</w:t>
        </w:r>
        <w:r w:rsidR="0045068D">
          <w:rPr>
            <w:noProof/>
            <w:webHidden/>
          </w:rPr>
          <w:fldChar w:fldCharType="end"/>
        </w:r>
      </w:hyperlink>
    </w:p>
    <w:p w14:paraId="298036DA" w14:textId="1AB39328"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29"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6.1.3.2.1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_Toc170506629 \h </w:instrText>
        </w:r>
        <w:r w:rsidR="0045068D">
          <w:rPr>
            <w:noProof/>
            <w:webHidden/>
          </w:rPr>
        </w:r>
        <w:r w:rsidR="0045068D">
          <w:rPr>
            <w:noProof/>
            <w:webHidden/>
          </w:rPr>
          <w:fldChar w:fldCharType="separate"/>
        </w:r>
        <w:r w:rsidR="0045068D">
          <w:rPr>
            <w:noProof/>
            <w:webHidden/>
          </w:rPr>
          <w:t>40</w:t>
        </w:r>
        <w:r w:rsidR="0045068D">
          <w:rPr>
            <w:noProof/>
            <w:webHidden/>
          </w:rPr>
          <w:fldChar w:fldCharType="end"/>
        </w:r>
      </w:hyperlink>
    </w:p>
    <w:p w14:paraId="36C50AC2" w14:textId="6537BE68"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30"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6.1.3.2.2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_Toc170506630 \h </w:instrText>
        </w:r>
        <w:r w:rsidR="0045068D">
          <w:rPr>
            <w:noProof/>
            <w:webHidden/>
          </w:rPr>
        </w:r>
        <w:r w:rsidR="0045068D">
          <w:rPr>
            <w:noProof/>
            <w:webHidden/>
          </w:rPr>
          <w:fldChar w:fldCharType="separate"/>
        </w:r>
        <w:r w:rsidR="0045068D">
          <w:rPr>
            <w:noProof/>
            <w:webHidden/>
          </w:rPr>
          <w:t>41</w:t>
        </w:r>
        <w:r w:rsidR="0045068D">
          <w:rPr>
            <w:noProof/>
            <w:webHidden/>
          </w:rPr>
          <w:fldChar w:fldCharType="end"/>
        </w:r>
      </w:hyperlink>
    </w:p>
    <w:p w14:paraId="403A8BD8" w14:textId="473E8F6B"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31"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6.1.3.3</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taxa de atualização</w:t>
        </w:r>
        <w:r w:rsidR="0045068D">
          <w:rPr>
            <w:noProof/>
            <w:webHidden/>
          </w:rPr>
          <w:tab/>
        </w:r>
        <w:r w:rsidR="0045068D">
          <w:rPr>
            <w:noProof/>
            <w:webHidden/>
          </w:rPr>
          <w:fldChar w:fldCharType="begin"/>
        </w:r>
        <w:r w:rsidR="0045068D">
          <w:rPr>
            <w:noProof/>
            <w:webHidden/>
          </w:rPr>
          <w:instrText xml:space="preserve"> PAGEREF _Toc170506631 \h </w:instrText>
        </w:r>
        <w:r w:rsidR="0045068D">
          <w:rPr>
            <w:noProof/>
            <w:webHidden/>
          </w:rPr>
        </w:r>
        <w:r w:rsidR="0045068D">
          <w:rPr>
            <w:noProof/>
            <w:webHidden/>
          </w:rPr>
          <w:fldChar w:fldCharType="separate"/>
        </w:r>
        <w:r w:rsidR="0045068D">
          <w:rPr>
            <w:noProof/>
            <w:webHidden/>
          </w:rPr>
          <w:t>41</w:t>
        </w:r>
        <w:r w:rsidR="0045068D">
          <w:rPr>
            <w:noProof/>
            <w:webHidden/>
          </w:rPr>
          <w:fldChar w:fldCharType="end"/>
        </w:r>
      </w:hyperlink>
    </w:p>
    <w:p w14:paraId="2113AF5E" w14:textId="104BD62B"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32" w:history="1">
        <w:r w:rsidR="0045068D" w:rsidRPr="006F2516">
          <w:rPr>
            <w:rStyle w:val="Hyperlink"/>
            <w:noProof/>
            <w:lang w:val="pt-BR"/>
          </w:rPr>
          <w:t>6.1.4</w:t>
        </w:r>
        <w:r w:rsidR="0045068D">
          <w:rPr>
            <w:rFonts w:eastAsiaTheme="minorEastAsia"/>
            <w:noProof/>
            <w:kern w:val="2"/>
            <w:sz w:val="24"/>
            <w:szCs w:val="24"/>
            <w14:ligatures w14:val="standardContextual"/>
          </w:rPr>
          <w:tab/>
        </w:r>
        <w:r w:rsidR="0045068D" w:rsidRPr="006F2516">
          <w:rPr>
            <w:rStyle w:val="Hyperlink"/>
            <w:noProof/>
            <w:lang w:val="pt-BR"/>
          </w:rPr>
          <w:t>Teste 4 - Impacto da escrita em normal mode e dark mode</w:t>
        </w:r>
        <w:r w:rsidR="0045068D">
          <w:rPr>
            <w:noProof/>
            <w:webHidden/>
          </w:rPr>
          <w:tab/>
        </w:r>
        <w:r w:rsidR="0045068D">
          <w:rPr>
            <w:noProof/>
            <w:webHidden/>
          </w:rPr>
          <w:fldChar w:fldCharType="begin"/>
        </w:r>
        <w:r w:rsidR="0045068D">
          <w:rPr>
            <w:noProof/>
            <w:webHidden/>
          </w:rPr>
          <w:instrText xml:space="preserve"> PAGEREF _Toc170506632 \h </w:instrText>
        </w:r>
        <w:r w:rsidR="0045068D">
          <w:rPr>
            <w:noProof/>
            <w:webHidden/>
          </w:rPr>
        </w:r>
        <w:r w:rsidR="0045068D">
          <w:rPr>
            <w:noProof/>
            <w:webHidden/>
          </w:rPr>
          <w:fldChar w:fldCharType="separate"/>
        </w:r>
        <w:r w:rsidR="0045068D">
          <w:rPr>
            <w:noProof/>
            <w:webHidden/>
          </w:rPr>
          <w:t>41</w:t>
        </w:r>
        <w:r w:rsidR="0045068D">
          <w:rPr>
            <w:noProof/>
            <w:webHidden/>
          </w:rPr>
          <w:fldChar w:fldCharType="end"/>
        </w:r>
      </w:hyperlink>
    </w:p>
    <w:p w14:paraId="0B3B7115" w14:textId="7E56D06B"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33"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6.1.4.1</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light mode durante 3min</w:t>
        </w:r>
        <w:r w:rsidR="0045068D">
          <w:rPr>
            <w:noProof/>
            <w:webHidden/>
          </w:rPr>
          <w:tab/>
        </w:r>
        <w:r w:rsidR="0045068D">
          <w:rPr>
            <w:noProof/>
            <w:webHidden/>
          </w:rPr>
          <w:fldChar w:fldCharType="begin"/>
        </w:r>
        <w:r w:rsidR="0045068D">
          <w:rPr>
            <w:noProof/>
            <w:webHidden/>
          </w:rPr>
          <w:instrText xml:space="preserve"> PAGEREF _Toc170506633 \h </w:instrText>
        </w:r>
        <w:r w:rsidR="0045068D">
          <w:rPr>
            <w:noProof/>
            <w:webHidden/>
          </w:rPr>
        </w:r>
        <w:r w:rsidR="0045068D">
          <w:rPr>
            <w:noProof/>
            <w:webHidden/>
          </w:rPr>
          <w:fldChar w:fldCharType="separate"/>
        </w:r>
        <w:r w:rsidR="0045068D">
          <w:rPr>
            <w:noProof/>
            <w:webHidden/>
          </w:rPr>
          <w:t>42</w:t>
        </w:r>
        <w:r w:rsidR="0045068D">
          <w:rPr>
            <w:noProof/>
            <w:webHidden/>
          </w:rPr>
          <w:fldChar w:fldCharType="end"/>
        </w:r>
      </w:hyperlink>
    </w:p>
    <w:p w14:paraId="026DF47F" w14:textId="44718E04"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34"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6.1.4.1.1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_Toc170506634 \h </w:instrText>
        </w:r>
        <w:r w:rsidR="0045068D">
          <w:rPr>
            <w:noProof/>
            <w:webHidden/>
          </w:rPr>
        </w:r>
        <w:r w:rsidR="0045068D">
          <w:rPr>
            <w:noProof/>
            <w:webHidden/>
          </w:rPr>
          <w:fldChar w:fldCharType="separate"/>
        </w:r>
        <w:r w:rsidR="0045068D">
          <w:rPr>
            <w:noProof/>
            <w:webHidden/>
          </w:rPr>
          <w:t>43</w:t>
        </w:r>
        <w:r w:rsidR="0045068D">
          <w:rPr>
            <w:noProof/>
            <w:webHidden/>
          </w:rPr>
          <w:fldChar w:fldCharType="end"/>
        </w:r>
      </w:hyperlink>
    </w:p>
    <w:p w14:paraId="4F4952A6" w14:textId="2C2C972C"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35"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6.1.4.1.2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_Toc170506635 \h </w:instrText>
        </w:r>
        <w:r w:rsidR="0045068D">
          <w:rPr>
            <w:noProof/>
            <w:webHidden/>
          </w:rPr>
        </w:r>
        <w:r w:rsidR="0045068D">
          <w:rPr>
            <w:noProof/>
            <w:webHidden/>
          </w:rPr>
          <w:fldChar w:fldCharType="separate"/>
        </w:r>
        <w:r w:rsidR="0045068D">
          <w:rPr>
            <w:noProof/>
            <w:webHidden/>
          </w:rPr>
          <w:t>44</w:t>
        </w:r>
        <w:r w:rsidR="0045068D">
          <w:rPr>
            <w:noProof/>
            <w:webHidden/>
          </w:rPr>
          <w:fldChar w:fldCharType="end"/>
        </w:r>
      </w:hyperlink>
    </w:p>
    <w:p w14:paraId="4AF49215" w14:textId="38F90766"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36"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6.1.4.2</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light mode durante 2min</w:t>
        </w:r>
        <w:r w:rsidR="0045068D">
          <w:rPr>
            <w:noProof/>
            <w:webHidden/>
          </w:rPr>
          <w:tab/>
        </w:r>
        <w:r w:rsidR="0045068D">
          <w:rPr>
            <w:noProof/>
            <w:webHidden/>
          </w:rPr>
          <w:fldChar w:fldCharType="begin"/>
        </w:r>
        <w:r w:rsidR="0045068D">
          <w:rPr>
            <w:noProof/>
            <w:webHidden/>
          </w:rPr>
          <w:instrText xml:space="preserve"> PAGEREF _Toc170506636 \h </w:instrText>
        </w:r>
        <w:r w:rsidR="0045068D">
          <w:rPr>
            <w:noProof/>
            <w:webHidden/>
          </w:rPr>
        </w:r>
        <w:r w:rsidR="0045068D">
          <w:rPr>
            <w:noProof/>
            <w:webHidden/>
          </w:rPr>
          <w:fldChar w:fldCharType="separate"/>
        </w:r>
        <w:r w:rsidR="0045068D">
          <w:rPr>
            <w:noProof/>
            <w:webHidden/>
          </w:rPr>
          <w:t>44</w:t>
        </w:r>
        <w:r w:rsidR="0045068D">
          <w:rPr>
            <w:noProof/>
            <w:webHidden/>
          </w:rPr>
          <w:fldChar w:fldCharType="end"/>
        </w:r>
      </w:hyperlink>
    </w:p>
    <w:p w14:paraId="23951010" w14:textId="2E40DB02"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37"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6.1.4.2.1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_Toc170506637 \h </w:instrText>
        </w:r>
        <w:r w:rsidR="0045068D">
          <w:rPr>
            <w:noProof/>
            <w:webHidden/>
          </w:rPr>
        </w:r>
        <w:r w:rsidR="0045068D">
          <w:rPr>
            <w:noProof/>
            <w:webHidden/>
          </w:rPr>
          <w:fldChar w:fldCharType="separate"/>
        </w:r>
        <w:r w:rsidR="0045068D">
          <w:rPr>
            <w:noProof/>
            <w:webHidden/>
          </w:rPr>
          <w:t>45</w:t>
        </w:r>
        <w:r w:rsidR="0045068D">
          <w:rPr>
            <w:noProof/>
            <w:webHidden/>
          </w:rPr>
          <w:fldChar w:fldCharType="end"/>
        </w:r>
      </w:hyperlink>
    </w:p>
    <w:p w14:paraId="289606E3" w14:textId="3C2B9D18"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38"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6.1.4.2.2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_Toc170506638 \h </w:instrText>
        </w:r>
        <w:r w:rsidR="0045068D">
          <w:rPr>
            <w:noProof/>
            <w:webHidden/>
          </w:rPr>
        </w:r>
        <w:r w:rsidR="0045068D">
          <w:rPr>
            <w:noProof/>
            <w:webHidden/>
          </w:rPr>
          <w:fldChar w:fldCharType="separate"/>
        </w:r>
        <w:r w:rsidR="0045068D">
          <w:rPr>
            <w:noProof/>
            <w:webHidden/>
          </w:rPr>
          <w:t>46</w:t>
        </w:r>
        <w:r w:rsidR="0045068D">
          <w:rPr>
            <w:noProof/>
            <w:webHidden/>
          </w:rPr>
          <w:fldChar w:fldCharType="end"/>
        </w:r>
      </w:hyperlink>
    </w:p>
    <w:p w14:paraId="1E92FA79" w14:textId="33FA7DE1"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39"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6.1.4.3</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Light mode durante 1min</w:t>
        </w:r>
        <w:r w:rsidR="0045068D">
          <w:rPr>
            <w:noProof/>
            <w:webHidden/>
          </w:rPr>
          <w:tab/>
        </w:r>
        <w:r w:rsidR="0045068D">
          <w:rPr>
            <w:noProof/>
            <w:webHidden/>
          </w:rPr>
          <w:fldChar w:fldCharType="begin"/>
        </w:r>
        <w:r w:rsidR="0045068D">
          <w:rPr>
            <w:noProof/>
            <w:webHidden/>
          </w:rPr>
          <w:instrText xml:space="preserve"> PAGEREF _Toc170506639 \h </w:instrText>
        </w:r>
        <w:r w:rsidR="0045068D">
          <w:rPr>
            <w:noProof/>
            <w:webHidden/>
          </w:rPr>
        </w:r>
        <w:r w:rsidR="0045068D">
          <w:rPr>
            <w:noProof/>
            <w:webHidden/>
          </w:rPr>
          <w:fldChar w:fldCharType="separate"/>
        </w:r>
        <w:r w:rsidR="0045068D">
          <w:rPr>
            <w:noProof/>
            <w:webHidden/>
          </w:rPr>
          <w:t>46</w:t>
        </w:r>
        <w:r w:rsidR="0045068D">
          <w:rPr>
            <w:noProof/>
            <w:webHidden/>
          </w:rPr>
          <w:fldChar w:fldCharType="end"/>
        </w:r>
      </w:hyperlink>
    </w:p>
    <w:p w14:paraId="079FBCCB" w14:textId="2A1F1180"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0"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6.1.4.3.1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_Toc170506640 \h </w:instrText>
        </w:r>
        <w:r w:rsidR="0045068D">
          <w:rPr>
            <w:noProof/>
            <w:webHidden/>
          </w:rPr>
        </w:r>
        <w:r w:rsidR="0045068D">
          <w:rPr>
            <w:noProof/>
            <w:webHidden/>
          </w:rPr>
          <w:fldChar w:fldCharType="separate"/>
        </w:r>
        <w:r w:rsidR="0045068D">
          <w:rPr>
            <w:noProof/>
            <w:webHidden/>
          </w:rPr>
          <w:t>47</w:t>
        </w:r>
        <w:r w:rsidR="0045068D">
          <w:rPr>
            <w:noProof/>
            <w:webHidden/>
          </w:rPr>
          <w:fldChar w:fldCharType="end"/>
        </w:r>
      </w:hyperlink>
    </w:p>
    <w:p w14:paraId="161A5A24" w14:textId="10023853"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1"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6.1.4.3.2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_Toc170506641 \h </w:instrText>
        </w:r>
        <w:r w:rsidR="0045068D">
          <w:rPr>
            <w:noProof/>
            <w:webHidden/>
          </w:rPr>
        </w:r>
        <w:r w:rsidR="0045068D">
          <w:rPr>
            <w:noProof/>
            <w:webHidden/>
          </w:rPr>
          <w:fldChar w:fldCharType="separate"/>
        </w:r>
        <w:r w:rsidR="0045068D">
          <w:rPr>
            <w:noProof/>
            <w:webHidden/>
          </w:rPr>
          <w:t>48</w:t>
        </w:r>
        <w:r w:rsidR="0045068D">
          <w:rPr>
            <w:noProof/>
            <w:webHidden/>
          </w:rPr>
          <w:fldChar w:fldCharType="end"/>
        </w:r>
      </w:hyperlink>
    </w:p>
    <w:p w14:paraId="0C00D8DE" w14:textId="2757F1F2"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42"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6.1.4.4</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dark mode durante 3min</w:t>
        </w:r>
        <w:r w:rsidR="0045068D">
          <w:rPr>
            <w:noProof/>
            <w:webHidden/>
          </w:rPr>
          <w:tab/>
        </w:r>
        <w:r w:rsidR="0045068D">
          <w:rPr>
            <w:noProof/>
            <w:webHidden/>
          </w:rPr>
          <w:fldChar w:fldCharType="begin"/>
        </w:r>
        <w:r w:rsidR="0045068D">
          <w:rPr>
            <w:noProof/>
            <w:webHidden/>
          </w:rPr>
          <w:instrText xml:space="preserve"> PAGEREF _Toc170506642 \h </w:instrText>
        </w:r>
        <w:r w:rsidR="0045068D">
          <w:rPr>
            <w:noProof/>
            <w:webHidden/>
          </w:rPr>
        </w:r>
        <w:r w:rsidR="0045068D">
          <w:rPr>
            <w:noProof/>
            <w:webHidden/>
          </w:rPr>
          <w:fldChar w:fldCharType="separate"/>
        </w:r>
        <w:r w:rsidR="0045068D">
          <w:rPr>
            <w:noProof/>
            <w:webHidden/>
          </w:rPr>
          <w:t>48</w:t>
        </w:r>
        <w:r w:rsidR="0045068D">
          <w:rPr>
            <w:noProof/>
            <w:webHidden/>
          </w:rPr>
          <w:fldChar w:fldCharType="end"/>
        </w:r>
      </w:hyperlink>
    </w:p>
    <w:p w14:paraId="178C828F" w14:textId="78AD87B7"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3"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6.1.4.4.1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_Toc170506643 \h </w:instrText>
        </w:r>
        <w:r w:rsidR="0045068D">
          <w:rPr>
            <w:noProof/>
            <w:webHidden/>
          </w:rPr>
        </w:r>
        <w:r w:rsidR="0045068D">
          <w:rPr>
            <w:noProof/>
            <w:webHidden/>
          </w:rPr>
          <w:fldChar w:fldCharType="separate"/>
        </w:r>
        <w:r w:rsidR="0045068D">
          <w:rPr>
            <w:noProof/>
            <w:webHidden/>
          </w:rPr>
          <w:t>49</w:t>
        </w:r>
        <w:r w:rsidR="0045068D">
          <w:rPr>
            <w:noProof/>
            <w:webHidden/>
          </w:rPr>
          <w:fldChar w:fldCharType="end"/>
        </w:r>
      </w:hyperlink>
    </w:p>
    <w:p w14:paraId="04796D7D" w14:textId="3ACA3037"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4"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6.1.4.4.2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_Toc170506644 \h </w:instrText>
        </w:r>
        <w:r w:rsidR="0045068D">
          <w:rPr>
            <w:noProof/>
            <w:webHidden/>
          </w:rPr>
        </w:r>
        <w:r w:rsidR="0045068D">
          <w:rPr>
            <w:noProof/>
            <w:webHidden/>
          </w:rPr>
          <w:fldChar w:fldCharType="separate"/>
        </w:r>
        <w:r w:rsidR="0045068D">
          <w:rPr>
            <w:noProof/>
            <w:webHidden/>
          </w:rPr>
          <w:t>50</w:t>
        </w:r>
        <w:r w:rsidR="0045068D">
          <w:rPr>
            <w:noProof/>
            <w:webHidden/>
          </w:rPr>
          <w:fldChar w:fldCharType="end"/>
        </w:r>
      </w:hyperlink>
    </w:p>
    <w:p w14:paraId="4169F71A" w14:textId="4690957B"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45"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6.1.4.5</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Dark mode durante 2min</w:t>
        </w:r>
        <w:r w:rsidR="0045068D">
          <w:rPr>
            <w:noProof/>
            <w:webHidden/>
          </w:rPr>
          <w:tab/>
        </w:r>
        <w:r w:rsidR="0045068D">
          <w:rPr>
            <w:noProof/>
            <w:webHidden/>
          </w:rPr>
          <w:fldChar w:fldCharType="begin"/>
        </w:r>
        <w:r w:rsidR="0045068D">
          <w:rPr>
            <w:noProof/>
            <w:webHidden/>
          </w:rPr>
          <w:instrText xml:space="preserve"> PAGEREF _Toc170506645 \h </w:instrText>
        </w:r>
        <w:r w:rsidR="0045068D">
          <w:rPr>
            <w:noProof/>
            <w:webHidden/>
          </w:rPr>
        </w:r>
        <w:r w:rsidR="0045068D">
          <w:rPr>
            <w:noProof/>
            <w:webHidden/>
          </w:rPr>
          <w:fldChar w:fldCharType="separate"/>
        </w:r>
        <w:r w:rsidR="0045068D">
          <w:rPr>
            <w:noProof/>
            <w:webHidden/>
          </w:rPr>
          <w:t>50</w:t>
        </w:r>
        <w:r w:rsidR="0045068D">
          <w:rPr>
            <w:noProof/>
            <w:webHidden/>
          </w:rPr>
          <w:fldChar w:fldCharType="end"/>
        </w:r>
      </w:hyperlink>
    </w:p>
    <w:p w14:paraId="19397E1C" w14:textId="13F935A4"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6"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6.1.4.5.1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_Toc170506646 \h </w:instrText>
        </w:r>
        <w:r w:rsidR="0045068D">
          <w:rPr>
            <w:noProof/>
            <w:webHidden/>
          </w:rPr>
        </w:r>
        <w:r w:rsidR="0045068D">
          <w:rPr>
            <w:noProof/>
            <w:webHidden/>
          </w:rPr>
          <w:fldChar w:fldCharType="separate"/>
        </w:r>
        <w:r w:rsidR="0045068D">
          <w:rPr>
            <w:noProof/>
            <w:webHidden/>
          </w:rPr>
          <w:t>51</w:t>
        </w:r>
        <w:r w:rsidR="0045068D">
          <w:rPr>
            <w:noProof/>
            <w:webHidden/>
          </w:rPr>
          <w:fldChar w:fldCharType="end"/>
        </w:r>
      </w:hyperlink>
    </w:p>
    <w:p w14:paraId="4DA7AD98" w14:textId="52F9338D"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7"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6.1.4.5.2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_Toc170506647 \h </w:instrText>
        </w:r>
        <w:r w:rsidR="0045068D">
          <w:rPr>
            <w:noProof/>
            <w:webHidden/>
          </w:rPr>
        </w:r>
        <w:r w:rsidR="0045068D">
          <w:rPr>
            <w:noProof/>
            <w:webHidden/>
          </w:rPr>
          <w:fldChar w:fldCharType="separate"/>
        </w:r>
        <w:r w:rsidR="0045068D">
          <w:rPr>
            <w:noProof/>
            <w:webHidden/>
          </w:rPr>
          <w:t>52</w:t>
        </w:r>
        <w:r w:rsidR="0045068D">
          <w:rPr>
            <w:noProof/>
            <w:webHidden/>
          </w:rPr>
          <w:fldChar w:fldCharType="end"/>
        </w:r>
      </w:hyperlink>
    </w:p>
    <w:p w14:paraId="34BB8D9D" w14:textId="7B319AD4"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48"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6.1.4.6</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Dark mode durante 1min</w:t>
        </w:r>
        <w:r w:rsidR="0045068D">
          <w:rPr>
            <w:noProof/>
            <w:webHidden/>
          </w:rPr>
          <w:tab/>
        </w:r>
        <w:r w:rsidR="0045068D">
          <w:rPr>
            <w:noProof/>
            <w:webHidden/>
          </w:rPr>
          <w:fldChar w:fldCharType="begin"/>
        </w:r>
        <w:r w:rsidR="0045068D">
          <w:rPr>
            <w:noProof/>
            <w:webHidden/>
          </w:rPr>
          <w:instrText xml:space="preserve"> PAGEREF _Toc170506648 \h </w:instrText>
        </w:r>
        <w:r w:rsidR="0045068D">
          <w:rPr>
            <w:noProof/>
            <w:webHidden/>
          </w:rPr>
        </w:r>
        <w:r w:rsidR="0045068D">
          <w:rPr>
            <w:noProof/>
            <w:webHidden/>
          </w:rPr>
          <w:fldChar w:fldCharType="separate"/>
        </w:r>
        <w:r w:rsidR="0045068D">
          <w:rPr>
            <w:noProof/>
            <w:webHidden/>
          </w:rPr>
          <w:t>52</w:t>
        </w:r>
        <w:r w:rsidR="0045068D">
          <w:rPr>
            <w:noProof/>
            <w:webHidden/>
          </w:rPr>
          <w:fldChar w:fldCharType="end"/>
        </w:r>
      </w:hyperlink>
    </w:p>
    <w:p w14:paraId="1A34A15F" w14:textId="2699579D"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49"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6.1.4.6.1</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r w:rsidR="0045068D">
          <w:rPr>
            <w:noProof/>
            <w:webHidden/>
          </w:rPr>
          <w:tab/>
        </w:r>
        <w:r w:rsidR="0045068D">
          <w:rPr>
            <w:noProof/>
            <w:webHidden/>
          </w:rPr>
          <w:fldChar w:fldCharType="begin"/>
        </w:r>
        <w:r w:rsidR="0045068D">
          <w:rPr>
            <w:noProof/>
            <w:webHidden/>
          </w:rPr>
          <w:instrText xml:space="preserve"> PAGEREF _Toc170506649 \h </w:instrText>
        </w:r>
        <w:r w:rsidR="0045068D">
          <w:rPr>
            <w:noProof/>
            <w:webHidden/>
          </w:rPr>
        </w:r>
        <w:r w:rsidR="0045068D">
          <w:rPr>
            <w:noProof/>
            <w:webHidden/>
          </w:rPr>
          <w:fldChar w:fldCharType="separate"/>
        </w:r>
        <w:r w:rsidR="0045068D">
          <w:rPr>
            <w:noProof/>
            <w:webHidden/>
          </w:rPr>
          <w:t>53</w:t>
        </w:r>
        <w:r w:rsidR="0045068D">
          <w:rPr>
            <w:noProof/>
            <w:webHidden/>
          </w:rPr>
          <w:fldChar w:fldCharType="end"/>
        </w:r>
      </w:hyperlink>
    </w:p>
    <w:p w14:paraId="701F6B1D" w14:textId="0F98FA40" w:rsidR="0045068D" w:rsidRDefault="00000000">
      <w:pPr>
        <w:pStyle w:val="TOC3"/>
        <w:tabs>
          <w:tab w:val="left" w:pos="1680"/>
          <w:tab w:val="right" w:leader="dot" w:pos="8495"/>
        </w:tabs>
        <w:rPr>
          <w:rFonts w:eastAsiaTheme="minorEastAsia"/>
          <w:noProof/>
          <w:kern w:val="2"/>
          <w:sz w:val="24"/>
          <w:szCs w:val="24"/>
          <w14:ligatures w14:val="standardContextual"/>
        </w:rPr>
      </w:pPr>
      <w:hyperlink w:anchor="_Toc170506650" w:history="1">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6.1.4.6.2</w:t>
        </w:r>
        <w:r w:rsidR="0045068D">
          <w:rPr>
            <w:rFonts w:eastAsiaTheme="minorEastAsia"/>
            <w:noProof/>
            <w:kern w:val="2"/>
            <w:sz w:val="24"/>
            <w:szCs w:val="24"/>
            <w14:ligatures w14:val="standardContextual"/>
          </w:rPr>
          <w:tab/>
        </w:r>
        <w:r w:rsidR="0045068D" w:rsidRPr="006F2516">
          <w:rPr>
            <w:rStyle w:val="Hyperlink"/>
            <w:rFonts w:cstheme="minorHAnsi"/>
            <w:i/>
            <w:iCs/>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r w:rsidR="0045068D">
          <w:rPr>
            <w:noProof/>
            <w:webHidden/>
          </w:rPr>
          <w:tab/>
        </w:r>
        <w:r w:rsidR="0045068D">
          <w:rPr>
            <w:noProof/>
            <w:webHidden/>
          </w:rPr>
          <w:fldChar w:fldCharType="begin"/>
        </w:r>
        <w:r w:rsidR="0045068D">
          <w:rPr>
            <w:noProof/>
            <w:webHidden/>
          </w:rPr>
          <w:instrText xml:space="preserve"> PAGEREF _Toc170506650 \h </w:instrText>
        </w:r>
        <w:r w:rsidR="0045068D">
          <w:rPr>
            <w:noProof/>
            <w:webHidden/>
          </w:rPr>
        </w:r>
        <w:r w:rsidR="0045068D">
          <w:rPr>
            <w:noProof/>
            <w:webHidden/>
          </w:rPr>
          <w:fldChar w:fldCharType="separate"/>
        </w:r>
        <w:r w:rsidR="0045068D">
          <w:rPr>
            <w:noProof/>
            <w:webHidden/>
          </w:rPr>
          <w:t>54</w:t>
        </w:r>
        <w:r w:rsidR="0045068D">
          <w:rPr>
            <w:noProof/>
            <w:webHidden/>
          </w:rPr>
          <w:fldChar w:fldCharType="end"/>
        </w:r>
      </w:hyperlink>
    </w:p>
    <w:p w14:paraId="005D1AD2" w14:textId="55BE8C6F" w:rsidR="0045068D" w:rsidRDefault="00000000">
      <w:pPr>
        <w:pStyle w:val="TOC3"/>
        <w:tabs>
          <w:tab w:val="left" w:pos="1440"/>
          <w:tab w:val="right" w:leader="dot" w:pos="8495"/>
        </w:tabs>
        <w:rPr>
          <w:rFonts w:eastAsiaTheme="minorEastAsia"/>
          <w:noProof/>
          <w:kern w:val="2"/>
          <w:sz w:val="24"/>
          <w:szCs w:val="24"/>
          <w14:ligatures w14:val="standardContextual"/>
        </w:rPr>
      </w:pPr>
      <w:hyperlink w:anchor="_Toc170506651" w:history="1">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6.1.4.7</w:t>
        </w:r>
        <w:r w:rsidR="0045068D">
          <w:rPr>
            <w:rFonts w:eastAsiaTheme="minorEastAsia"/>
            <w:noProof/>
            <w:kern w:val="2"/>
            <w:sz w:val="24"/>
            <w:szCs w:val="24"/>
            <w14:ligatures w14:val="standardContextual"/>
          </w:rPr>
          <w:tab/>
        </w:r>
        <w:r w:rsidR="0045068D" w:rsidRPr="006F2516">
          <w:rPr>
            <w:rStyle w:val="Hyperlink"/>
            <w:rFonts w:cstheme="minorHAnsi"/>
            <w:noProof/>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Dark mode vs Light mode</w:t>
        </w:r>
        <w:r w:rsidR="0045068D">
          <w:rPr>
            <w:noProof/>
            <w:webHidden/>
          </w:rPr>
          <w:tab/>
        </w:r>
        <w:r w:rsidR="0045068D">
          <w:rPr>
            <w:noProof/>
            <w:webHidden/>
          </w:rPr>
          <w:fldChar w:fldCharType="begin"/>
        </w:r>
        <w:r w:rsidR="0045068D">
          <w:rPr>
            <w:noProof/>
            <w:webHidden/>
          </w:rPr>
          <w:instrText xml:space="preserve"> PAGEREF _Toc170506651 \h </w:instrText>
        </w:r>
        <w:r w:rsidR="0045068D">
          <w:rPr>
            <w:noProof/>
            <w:webHidden/>
          </w:rPr>
        </w:r>
        <w:r w:rsidR="0045068D">
          <w:rPr>
            <w:noProof/>
            <w:webHidden/>
          </w:rPr>
          <w:fldChar w:fldCharType="separate"/>
        </w:r>
        <w:r w:rsidR="0045068D">
          <w:rPr>
            <w:noProof/>
            <w:webHidden/>
          </w:rPr>
          <w:t>54</w:t>
        </w:r>
        <w:r w:rsidR="0045068D">
          <w:rPr>
            <w:noProof/>
            <w:webHidden/>
          </w:rPr>
          <w:fldChar w:fldCharType="end"/>
        </w:r>
      </w:hyperlink>
    </w:p>
    <w:p w14:paraId="0EDA9154" w14:textId="2FCCB9CD"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652" w:history="1">
        <w:r w:rsidR="0045068D" w:rsidRPr="006F2516">
          <w:rPr>
            <w:rStyle w:val="Hyperlink"/>
            <w:noProof/>
          </w:rPr>
          <w:t>7</w:t>
        </w:r>
        <w:r w:rsidR="0045068D">
          <w:rPr>
            <w:rFonts w:eastAsiaTheme="minorEastAsia"/>
            <w:noProof/>
            <w:kern w:val="2"/>
            <w:sz w:val="24"/>
            <w:szCs w:val="24"/>
            <w14:ligatures w14:val="standardContextual"/>
          </w:rPr>
          <w:tab/>
        </w:r>
        <w:r w:rsidR="0045068D" w:rsidRPr="006F2516">
          <w:rPr>
            <w:rStyle w:val="Hyperlink"/>
            <w:noProof/>
          </w:rPr>
          <w:t>Método e Planeamento</w:t>
        </w:r>
        <w:r w:rsidR="0045068D">
          <w:rPr>
            <w:noProof/>
            <w:webHidden/>
          </w:rPr>
          <w:tab/>
        </w:r>
        <w:r w:rsidR="0045068D">
          <w:rPr>
            <w:noProof/>
            <w:webHidden/>
          </w:rPr>
          <w:fldChar w:fldCharType="begin"/>
        </w:r>
        <w:r w:rsidR="0045068D">
          <w:rPr>
            <w:noProof/>
            <w:webHidden/>
          </w:rPr>
          <w:instrText xml:space="preserve"> PAGEREF _Toc170506652 \h </w:instrText>
        </w:r>
        <w:r w:rsidR="0045068D">
          <w:rPr>
            <w:noProof/>
            <w:webHidden/>
          </w:rPr>
        </w:r>
        <w:r w:rsidR="0045068D">
          <w:rPr>
            <w:noProof/>
            <w:webHidden/>
          </w:rPr>
          <w:fldChar w:fldCharType="separate"/>
        </w:r>
        <w:r w:rsidR="0045068D">
          <w:rPr>
            <w:noProof/>
            <w:webHidden/>
          </w:rPr>
          <w:t>55</w:t>
        </w:r>
        <w:r w:rsidR="0045068D">
          <w:rPr>
            <w:noProof/>
            <w:webHidden/>
          </w:rPr>
          <w:fldChar w:fldCharType="end"/>
        </w:r>
      </w:hyperlink>
    </w:p>
    <w:p w14:paraId="72060F57" w14:textId="05C15F55"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653" w:history="1">
        <w:r w:rsidR="0045068D" w:rsidRPr="006F2516">
          <w:rPr>
            <w:rStyle w:val="Hyperlink"/>
            <w:noProof/>
            <w:lang w:val="pt-PT"/>
          </w:rPr>
          <w:t>7.1</w:t>
        </w:r>
        <w:r w:rsidR="0045068D">
          <w:rPr>
            <w:rFonts w:eastAsiaTheme="minorEastAsia"/>
            <w:noProof/>
            <w:kern w:val="2"/>
            <w:sz w:val="24"/>
            <w:szCs w:val="24"/>
            <w14:ligatures w14:val="standardContextual"/>
          </w:rPr>
          <w:tab/>
        </w:r>
        <w:r w:rsidR="0045068D" w:rsidRPr="006F2516">
          <w:rPr>
            <w:rStyle w:val="Hyperlink"/>
            <w:noProof/>
            <w:lang w:val="pt-PT"/>
          </w:rPr>
          <w:t>Plano de trabalho em formato Gantt</w:t>
        </w:r>
        <w:r w:rsidR="0045068D">
          <w:rPr>
            <w:noProof/>
            <w:webHidden/>
          </w:rPr>
          <w:tab/>
        </w:r>
        <w:r w:rsidR="0045068D">
          <w:rPr>
            <w:noProof/>
            <w:webHidden/>
          </w:rPr>
          <w:fldChar w:fldCharType="begin"/>
        </w:r>
        <w:r w:rsidR="0045068D">
          <w:rPr>
            <w:noProof/>
            <w:webHidden/>
          </w:rPr>
          <w:instrText xml:space="preserve"> PAGEREF _Toc170506653 \h </w:instrText>
        </w:r>
        <w:r w:rsidR="0045068D">
          <w:rPr>
            <w:noProof/>
            <w:webHidden/>
          </w:rPr>
        </w:r>
        <w:r w:rsidR="0045068D">
          <w:rPr>
            <w:noProof/>
            <w:webHidden/>
          </w:rPr>
          <w:fldChar w:fldCharType="separate"/>
        </w:r>
        <w:r w:rsidR="0045068D">
          <w:rPr>
            <w:noProof/>
            <w:webHidden/>
          </w:rPr>
          <w:t>55</w:t>
        </w:r>
        <w:r w:rsidR="0045068D">
          <w:rPr>
            <w:noProof/>
            <w:webHidden/>
          </w:rPr>
          <w:fldChar w:fldCharType="end"/>
        </w:r>
      </w:hyperlink>
    </w:p>
    <w:p w14:paraId="6D878448" w14:textId="4066087C"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54" w:history="1">
        <w:r w:rsidR="0045068D" w:rsidRPr="006F2516">
          <w:rPr>
            <w:rStyle w:val="Hyperlink"/>
            <w:noProof/>
            <w:lang w:val="pt-PT"/>
          </w:rPr>
          <w:t>7.1.1</w:t>
        </w:r>
        <w:r w:rsidR="0045068D">
          <w:rPr>
            <w:rFonts w:eastAsiaTheme="minorEastAsia"/>
            <w:noProof/>
            <w:kern w:val="2"/>
            <w:sz w:val="24"/>
            <w:szCs w:val="24"/>
            <w14:ligatures w14:val="standardContextual"/>
          </w:rPr>
          <w:tab/>
        </w:r>
        <w:r w:rsidR="0045068D" w:rsidRPr="006F2516">
          <w:rPr>
            <w:rStyle w:val="Hyperlink"/>
            <w:noProof/>
            <w:lang w:val="pt-PT"/>
          </w:rPr>
          <w:t>Fase 1: Intercalar 1º Semestre</w:t>
        </w:r>
        <w:r w:rsidR="0045068D">
          <w:rPr>
            <w:noProof/>
            <w:webHidden/>
          </w:rPr>
          <w:tab/>
        </w:r>
        <w:r w:rsidR="0045068D">
          <w:rPr>
            <w:noProof/>
            <w:webHidden/>
          </w:rPr>
          <w:fldChar w:fldCharType="begin"/>
        </w:r>
        <w:r w:rsidR="0045068D">
          <w:rPr>
            <w:noProof/>
            <w:webHidden/>
          </w:rPr>
          <w:instrText xml:space="preserve"> PAGEREF _Toc170506654 \h </w:instrText>
        </w:r>
        <w:r w:rsidR="0045068D">
          <w:rPr>
            <w:noProof/>
            <w:webHidden/>
          </w:rPr>
        </w:r>
        <w:r w:rsidR="0045068D">
          <w:rPr>
            <w:noProof/>
            <w:webHidden/>
          </w:rPr>
          <w:fldChar w:fldCharType="separate"/>
        </w:r>
        <w:r w:rsidR="0045068D">
          <w:rPr>
            <w:noProof/>
            <w:webHidden/>
          </w:rPr>
          <w:t>56</w:t>
        </w:r>
        <w:r w:rsidR="0045068D">
          <w:rPr>
            <w:noProof/>
            <w:webHidden/>
          </w:rPr>
          <w:fldChar w:fldCharType="end"/>
        </w:r>
      </w:hyperlink>
    </w:p>
    <w:p w14:paraId="02EA9DFE" w14:textId="174B99D5"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55" w:history="1">
        <w:r w:rsidR="0045068D" w:rsidRPr="006F2516">
          <w:rPr>
            <w:rStyle w:val="Hyperlink"/>
            <w:noProof/>
            <w:lang w:val="pt-PT"/>
          </w:rPr>
          <w:t>7.1.2</w:t>
        </w:r>
        <w:r w:rsidR="0045068D">
          <w:rPr>
            <w:rFonts w:eastAsiaTheme="minorEastAsia"/>
            <w:noProof/>
            <w:kern w:val="2"/>
            <w:sz w:val="24"/>
            <w:szCs w:val="24"/>
            <w14:ligatures w14:val="standardContextual"/>
          </w:rPr>
          <w:tab/>
        </w:r>
        <w:r w:rsidR="0045068D" w:rsidRPr="006F2516">
          <w:rPr>
            <w:rStyle w:val="Hyperlink"/>
            <w:noProof/>
            <w:lang w:val="pt-PT"/>
          </w:rPr>
          <w:t>Fase 2: Intermédia 1º Semestre</w:t>
        </w:r>
        <w:r w:rsidR="0045068D">
          <w:rPr>
            <w:noProof/>
            <w:webHidden/>
          </w:rPr>
          <w:tab/>
        </w:r>
        <w:r w:rsidR="0045068D">
          <w:rPr>
            <w:noProof/>
            <w:webHidden/>
          </w:rPr>
          <w:fldChar w:fldCharType="begin"/>
        </w:r>
        <w:r w:rsidR="0045068D">
          <w:rPr>
            <w:noProof/>
            <w:webHidden/>
          </w:rPr>
          <w:instrText xml:space="preserve"> PAGEREF _Toc170506655 \h </w:instrText>
        </w:r>
        <w:r w:rsidR="0045068D">
          <w:rPr>
            <w:noProof/>
            <w:webHidden/>
          </w:rPr>
        </w:r>
        <w:r w:rsidR="0045068D">
          <w:rPr>
            <w:noProof/>
            <w:webHidden/>
          </w:rPr>
          <w:fldChar w:fldCharType="separate"/>
        </w:r>
        <w:r w:rsidR="0045068D">
          <w:rPr>
            <w:noProof/>
            <w:webHidden/>
          </w:rPr>
          <w:t>56</w:t>
        </w:r>
        <w:r w:rsidR="0045068D">
          <w:rPr>
            <w:noProof/>
            <w:webHidden/>
          </w:rPr>
          <w:fldChar w:fldCharType="end"/>
        </w:r>
      </w:hyperlink>
    </w:p>
    <w:p w14:paraId="7DBBD909" w14:textId="09F66277"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56" w:history="1">
        <w:r w:rsidR="0045068D" w:rsidRPr="006F2516">
          <w:rPr>
            <w:rStyle w:val="Hyperlink"/>
            <w:noProof/>
            <w:lang w:val="pt-PT"/>
          </w:rPr>
          <w:t>7.1.3</w:t>
        </w:r>
        <w:r w:rsidR="0045068D">
          <w:rPr>
            <w:rFonts w:eastAsiaTheme="minorEastAsia"/>
            <w:noProof/>
            <w:kern w:val="2"/>
            <w:sz w:val="24"/>
            <w:szCs w:val="24"/>
            <w14:ligatures w14:val="standardContextual"/>
          </w:rPr>
          <w:tab/>
        </w:r>
        <w:r w:rsidR="0045068D" w:rsidRPr="006F2516">
          <w:rPr>
            <w:rStyle w:val="Hyperlink"/>
            <w:noProof/>
            <w:lang w:val="pt-PT"/>
          </w:rPr>
          <w:t>Fase 3: Intercalar 2º Semestre - Parte 1</w:t>
        </w:r>
        <w:r w:rsidR="0045068D">
          <w:rPr>
            <w:noProof/>
            <w:webHidden/>
          </w:rPr>
          <w:tab/>
        </w:r>
        <w:r w:rsidR="0045068D">
          <w:rPr>
            <w:noProof/>
            <w:webHidden/>
          </w:rPr>
          <w:fldChar w:fldCharType="begin"/>
        </w:r>
        <w:r w:rsidR="0045068D">
          <w:rPr>
            <w:noProof/>
            <w:webHidden/>
          </w:rPr>
          <w:instrText xml:space="preserve"> PAGEREF _Toc170506656 \h </w:instrText>
        </w:r>
        <w:r w:rsidR="0045068D">
          <w:rPr>
            <w:noProof/>
            <w:webHidden/>
          </w:rPr>
        </w:r>
        <w:r w:rsidR="0045068D">
          <w:rPr>
            <w:noProof/>
            <w:webHidden/>
          </w:rPr>
          <w:fldChar w:fldCharType="separate"/>
        </w:r>
        <w:r w:rsidR="0045068D">
          <w:rPr>
            <w:noProof/>
            <w:webHidden/>
          </w:rPr>
          <w:t>57</w:t>
        </w:r>
        <w:r w:rsidR="0045068D">
          <w:rPr>
            <w:noProof/>
            <w:webHidden/>
          </w:rPr>
          <w:fldChar w:fldCharType="end"/>
        </w:r>
      </w:hyperlink>
    </w:p>
    <w:p w14:paraId="2A821E37" w14:textId="441D270F" w:rsidR="0045068D" w:rsidRDefault="00000000">
      <w:pPr>
        <w:pStyle w:val="TOC3"/>
        <w:tabs>
          <w:tab w:val="left" w:pos="1200"/>
          <w:tab w:val="right" w:leader="dot" w:pos="8495"/>
        </w:tabs>
        <w:rPr>
          <w:rFonts w:eastAsiaTheme="minorEastAsia"/>
          <w:noProof/>
          <w:kern w:val="2"/>
          <w:sz w:val="24"/>
          <w:szCs w:val="24"/>
          <w14:ligatures w14:val="standardContextual"/>
        </w:rPr>
      </w:pPr>
      <w:hyperlink w:anchor="_Toc170506657" w:history="1">
        <w:r w:rsidR="0045068D" w:rsidRPr="006F2516">
          <w:rPr>
            <w:rStyle w:val="Hyperlink"/>
            <w:noProof/>
            <w:lang w:val="pt-PT"/>
          </w:rPr>
          <w:t>7.1.4</w:t>
        </w:r>
        <w:r w:rsidR="0045068D">
          <w:rPr>
            <w:rFonts w:eastAsiaTheme="minorEastAsia"/>
            <w:noProof/>
            <w:kern w:val="2"/>
            <w:sz w:val="24"/>
            <w:szCs w:val="24"/>
            <w14:ligatures w14:val="standardContextual"/>
          </w:rPr>
          <w:tab/>
        </w:r>
        <w:r w:rsidR="0045068D" w:rsidRPr="006F2516">
          <w:rPr>
            <w:rStyle w:val="Hyperlink"/>
            <w:noProof/>
            <w:lang w:val="pt-PT"/>
          </w:rPr>
          <w:t>Fase 4: Intercalar 2º Semestre - Parte 2</w:t>
        </w:r>
        <w:r w:rsidR="0045068D">
          <w:rPr>
            <w:noProof/>
            <w:webHidden/>
          </w:rPr>
          <w:tab/>
        </w:r>
        <w:r w:rsidR="0045068D">
          <w:rPr>
            <w:noProof/>
            <w:webHidden/>
          </w:rPr>
          <w:fldChar w:fldCharType="begin"/>
        </w:r>
        <w:r w:rsidR="0045068D">
          <w:rPr>
            <w:noProof/>
            <w:webHidden/>
          </w:rPr>
          <w:instrText xml:space="preserve"> PAGEREF _Toc170506657 \h </w:instrText>
        </w:r>
        <w:r w:rsidR="0045068D">
          <w:rPr>
            <w:noProof/>
            <w:webHidden/>
          </w:rPr>
        </w:r>
        <w:r w:rsidR="0045068D">
          <w:rPr>
            <w:noProof/>
            <w:webHidden/>
          </w:rPr>
          <w:fldChar w:fldCharType="separate"/>
        </w:r>
        <w:r w:rsidR="0045068D">
          <w:rPr>
            <w:noProof/>
            <w:webHidden/>
          </w:rPr>
          <w:t>57</w:t>
        </w:r>
        <w:r w:rsidR="0045068D">
          <w:rPr>
            <w:noProof/>
            <w:webHidden/>
          </w:rPr>
          <w:fldChar w:fldCharType="end"/>
        </w:r>
      </w:hyperlink>
    </w:p>
    <w:p w14:paraId="5CCDFCC5" w14:textId="2B71DD50"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658" w:history="1">
        <w:r w:rsidR="0045068D" w:rsidRPr="006F2516">
          <w:rPr>
            <w:rStyle w:val="Hyperlink"/>
            <w:noProof/>
            <w:lang w:val="pt-PT"/>
          </w:rPr>
          <w:t>7.2</w:t>
        </w:r>
        <w:r w:rsidR="0045068D">
          <w:rPr>
            <w:rFonts w:eastAsiaTheme="minorEastAsia"/>
            <w:noProof/>
            <w:kern w:val="2"/>
            <w:sz w:val="24"/>
            <w:szCs w:val="24"/>
            <w14:ligatures w14:val="standardContextual"/>
          </w:rPr>
          <w:tab/>
        </w:r>
        <w:r w:rsidR="0045068D" w:rsidRPr="006F2516">
          <w:rPr>
            <w:rStyle w:val="Hyperlink"/>
            <w:noProof/>
            <w:lang w:val="pt-PT"/>
          </w:rPr>
          <w:t>Tarefas realizadas</w:t>
        </w:r>
        <w:r w:rsidR="0045068D">
          <w:rPr>
            <w:noProof/>
            <w:webHidden/>
          </w:rPr>
          <w:tab/>
        </w:r>
        <w:r w:rsidR="0045068D">
          <w:rPr>
            <w:noProof/>
            <w:webHidden/>
          </w:rPr>
          <w:fldChar w:fldCharType="begin"/>
        </w:r>
        <w:r w:rsidR="0045068D">
          <w:rPr>
            <w:noProof/>
            <w:webHidden/>
          </w:rPr>
          <w:instrText xml:space="preserve"> PAGEREF _Toc170506658 \h </w:instrText>
        </w:r>
        <w:r w:rsidR="0045068D">
          <w:rPr>
            <w:noProof/>
            <w:webHidden/>
          </w:rPr>
        </w:r>
        <w:r w:rsidR="0045068D">
          <w:rPr>
            <w:noProof/>
            <w:webHidden/>
          </w:rPr>
          <w:fldChar w:fldCharType="separate"/>
        </w:r>
        <w:r w:rsidR="0045068D">
          <w:rPr>
            <w:noProof/>
            <w:webHidden/>
          </w:rPr>
          <w:t>57</w:t>
        </w:r>
        <w:r w:rsidR="0045068D">
          <w:rPr>
            <w:noProof/>
            <w:webHidden/>
          </w:rPr>
          <w:fldChar w:fldCharType="end"/>
        </w:r>
      </w:hyperlink>
    </w:p>
    <w:p w14:paraId="6566F4C5" w14:textId="7A70E8E9"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659" w:history="1">
        <w:r w:rsidR="0045068D" w:rsidRPr="006F2516">
          <w:rPr>
            <w:rStyle w:val="Hyperlink"/>
            <w:noProof/>
            <w:lang w:val="pt-PT"/>
          </w:rPr>
          <w:t>7.3</w:t>
        </w:r>
        <w:r w:rsidR="0045068D">
          <w:rPr>
            <w:rFonts w:eastAsiaTheme="minorEastAsia"/>
            <w:noProof/>
            <w:kern w:val="2"/>
            <w:sz w:val="24"/>
            <w:szCs w:val="24"/>
            <w14:ligatures w14:val="standardContextual"/>
          </w:rPr>
          <w:tab/>
        </w:r>
        <w:r w:rsidR="0045068D" w:rsidRPr="006F2516">
          <w:rPr>
            <w:rStyle w:val="Hyperlink"/>
            <w:noProof/>
          </w:rPr>
          <w:t>Dificuldades</w:t>
        </w:r>
        <w:r w:rsidR="0045068D">
          <w:rPr>
            <w:noProof/>
            <w:webHidden/>
          </w:rPr>
          <w:tab/>
        </w:r>
        <w:r w:rsidR="0045068D">
          <w:rPr>
            <w:noProof/>
            <w:webHidden/>
          </w:rPr>
          <w:fldChar w:fldCharType="begin"/>
        </w:r>
        <w:r w:rsidR="0045068D">
          <w:rPr>
            <w:noProof/>
            <w:webHidden/>
          </w:rPr>
          <w:instrText xml:space="preserve"> PAGEREF _Toc170506659 \h </w:instrText>
        </w:r>
        <w:r w:rsidR="0045068D">
          <w:rPr>
            <w:noProof/>
            <w:webHidden/>
          </w:rPr>
        </w:r>
        <w:r w:rsidR="0045068D">
          <w:rPr>
            <w:noProof/>
            <w:webHidden/>
          </w:rPr>
          <w:fldChar w:fldCharType="separate"/>
        </w:r>
        <w:r w:rsidR="0045068D">
          <w:rPr>
            <w:noProof/>
            <w:webHidden/>
          </w:rPr>
          <w:t>57</w:t>
        </w:r>
        <w:r w:rsidR="0045068D">
          <w:rPr>
            <w:noProof/>
            <w:webHidden/>
          </w:rPr>
          <w:fldChar w:fldCharType="end"/>
        </w:r>
      </w:hyperlink>
    </w:p>
    <w:p w14:paraId="39C9164A" w14:textId="3B821070" w:rsidR="0045068D" w:rsidRDefault="00000000">
      <w:pPr>
        <w:pStyle w:val="TOC2"/>
        <w:tabs>
          <w:tab w:val="left" w:pos="960"/>
          <w:tab w:val="right" w:leader="dot" w:pos="8495"/>
        </w:tabs>
        <w:rPr>
          <w:rFonts w:eastAsiaTheme="minorEastAsia"/>
          <w:noProof/>
          <w:kern w:val="2"/>
          <w:sz w:val="24"/>
          <w:szCs w:val="24"/>
          <w14:ligatures w14:val="standardContextual"/>
        </w:rPr>
      </w:pPr>
      <w:hyperlink w:anchor="_Toc170506660" w:history="1">
        <w:r w:rsidR="0045068D" w:rsidRPr="006F2516">
          <w:rPr>
            <w:rStyle w:val="Hyperlink"/>
            <w:noProof/>
            <w:lang w:val="pt-PT"/>
          </w:rPr>
          <w:t>7.4</w:t>
        </w:r>
        <w:r w:rsidR="0045068D">
          <w:rPr>
            <w:rFonts w:eastAsiaTheme="minorEastAsia"/>
            <w:noProof/>
            <w:kern w:val="2"/>
            <w:sz w:val="24"/>
            <w:szCs w:val="24"/>
            <w14:ligatures w14:val="standardContextual"/>
          </w:rPr>
          <w:tab/>
        </w:r>
        <w:r w:rsidR="0045068D" w:rsidRPr="006F2516">
          <w:rPr>
            <w:rStyle w:val="Hyperlink"/>
            <w:noProof/>
          </w:rPr>
          <w:t>Alterações introduzidas ao plano</w:t>
        </w:r>
        <w:r w:rsidR="0045068D">
          <w:rPr>
            <w:noProof/>
            <w:webHidden/>
          </w:rPr>
          <w:tab/>
        </w:r>
        <w:r w:rsidR="0045068D">
          <w:rPr>
            <w:noProof/>
            <w:webHidden/>
          </w:rPr>
          <w:fldChar w:fldCharType="begin"/>
        </w:r>
        <w:r w:rsidR="0045068D">
          <w:rPr>
            <w:noProof/>
            <w:webHidden/>
          </w:rPr>
          <w:instrText xml:space="preserve"> PAGEREF _Toc170506660 \h </w:instrText>
        </w:r>
        <w:r w:rsidR="0045068D">
          <w:rPr>
            <w:noProof/>
            <w:webHidden/>
          </w:rPr>
        </w:r>
        <w:r w:rsidR="0045068D">
          <w:rPr>
            <w:noProof/>
            <w:webHidden/>
          </w:rPr>
          <w:fldChar w:fldCharType="separate"/>
        </w:r>
        <w:r w:rsidR="0045068D">
          <w:rPr>
            <w:noProof/>
            <w:webHidden/>
          </w:rPr>
          <w:t>58</w:t>
        </w:r>
        <w:r w:rsidR="0045068D">
          <w:rPr>
            <w:noProof/>
            <w:webHidden/>
          </w:rPr>
          <w:fldChar w:fldCharType="end"/>
        </w:r>
      </w:hyperlink>
    </w:p>
    <w:p w14:paraId="7268DDDC" w14:textId="669AD267"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661" w:history="1">
        <w:r w:rsidR="0045068D" w:rsidRPr="006F2516">
          <w:rPr>
            <w:rStyle w:val="Hyperlink"/>
            <w:noProof/>
          </w:rPr>
          <w:t>8</w:t>
        </w:r>
        <w:r w:rsidR="0045068D">
          <w:rPr>
            <w:rFonts w:eastAsiaTheme="minorEastAsia"/>
            <w:noProof/>
            <w:kern w:val="2"/>
            <w:sz w:val="24"/>
            <w:szCs w:val="24"/>
            <w14:ligatures w14:val="standardContextual"/>
          </w:rPr>
          <w:tab/>
        </w:r>
        <w:r w:rsidR="0045068D" w:rsidRPr="006F2516">
          <w:rPr>
            <w:rStyle w:val="Hyperlink"/>
            <w:noProof/>
          </w:rPr>
          <w:t>Resultados</w:t>
        </w:r>
        <w:r w:rsidR="0045068D">
          <w:rPr>
            <w:noProof/>
            <w:webHidden/>
          </w:rPr>
          <w:tab/>
        </w:r>
        <w:r w:rsidR="0045068D">
          <w:rPr>
            <w:noProof/>
            <w:webHidden/>
          </w:rPr>
          <w:fldChar w:fldCharType="begin"/>
        </w:r>
        <w:r w:rsidR="0045068D">
          <w:rPr>
            <w:noProof/>
            <w:webHidden/>
          </w:rPr>
          <w:instrText xml:space="preserve"> PAGEREF _Toc170506661 \h </w:instrText>
        </w:r>
        <w:r w:rsidR="0045068D">
          <w:rPr>
            <w:noProof/>
            <w:webHidden/>
          </w:rPr>
        </w:r>
        <w:r w:rsidR="0045068D">
          <w:rPr>
            <w:noProof/>
            <w:webHidden/>
          </w:rPr>
          <w:fldChar w:fldCharType="separate"/>
        </w:r>
        <w:r w:rsidR="0045068D">
          <w:rPr>
            <w:noProof/>
            <w:webHidden/>
          </w:rPr>
          <w:t>59</w:t>
        </w:r>
        <w:r w:rsidR="0045068D">
          <w:rPr>
            <w:noProof/>
            <w:webHidden/>
          </w:rPr>
          <w:fldChar w:fldCharType="end"/>
        </w:r>
      </w:hyperlink>
    </w:p>
    <w:p w14:paraId="3C143DFA" w14:textId="6A95314E" w:rsidR="0045068D" w:rsidRDefault="00000000">
      <w:pPr>
        <w:pStyle w:val="TOC1"/>
        <w:tabs>
          <w:tab w:val="left" w:pos="440"/>
          <w:tab w:val="right" w:leader="dot" w:pos="8495"/>
        </w:tabs>
        <w:rPr>
          <w:rFonts w:eastAsiaTheme="minorEastAsia"/>
          <w:noProof/>
          <w:kern w:val="2"/>
          <w:sz w:val="24"/>
          <w:szCs w:val="24"/>
          <w14:ligatures w14:val="standardContextual"/>
        </w:rPr>
      </w:pPr>
      <w:hyperlink w:anchor="_Toc170506662" w:history="1">
        <w:r w:rsidR="0045068D" w:rsidRPr="006F2516">
          <w:rPr>
            <w:rStyle w:val="Hyperlink"/>
            <w:noProof/>
          </w:rPr>
          <w:t>9</w:t>
        </w:r>
        <w:r w:rsidR="0045068D">
          <w:rPr>
            <w:rFonts w:eastAsiaTheme="minorEastAsia"/>
            <w:noProof/>
            <w:kern w:val="2"/>
            <w:sz w:val="24"/>
            <w:szCs w:val="24"/>
            <w14:ligatures w14:val="standardContextual"/>
          </w:rPr>
          <w:tab/>
        </w:r>
        <w:r w:rsidR="0045068D" w:rsidRPr="006F2516">
          <w:rPr>
            <w:rStyle w:val="Hyperlink"/>
            <w:noProof/>
          </w:rPr>
          <w:t>Bibliografia</w:t>
        </w:r>
        <w:r w:rsidR="0045068D">
          <w:rPr>
            <w:noProof/>
            <w:webHidden/>
          </w:rPr>
          <w:tab/>
        </w:r>
        <w:r w:rsidR="0045068D">
          <w:rPr>
            <w:noProof/>
            <w:webHidden/>
          </w:rPr>
          <w:fldChar w:fldCharType="begin"/>
        </w:r>
        <w:r w:rsidR="0045068D">
          <w:rPr>
            <w:noProof/>
            <w:webHidden/>
          </w:rPr>
          <w:instrText xml:space="preserve"> PAGEREF _Toc170506662 \h </w:instrText>
        </w:r>
        <w:r w:rsidR="0045068D">
          <w:rPr>
            <w:noProof/>
            <w:webHidden/>
          </w:rPr>
        </w:r>
        <w:r w:rsidR="0045068D">
          <w:rPr>
            <w:noProof/>
            <w:webHidden/>
          </w:rPr>
          <w:fldChar w:fldCharType="separate"/>
        </w:r>
        <w:r w:rsidR="0045068D">
          <w:rPr>
            <w:noProof/>
            <w:webHidden/>
          </w:rPr>
          <w:t>62</w:t>
        </w:r>
        <w:r w:rsidR="0045068D">
          <w:rPr>
            <w:noProof/>
            <w:webHidden/>
          </w:rPr>
          <w:fldChar w:fldCharType="end"/>
        </w:r>
      </w:hyperlink>
    </w:p>
    <w:p w14:paraId="6F9A7FCD" w14:textId="10E5955F" w:rsidR="0045068D" w:rsidRDefault="00000000">
      <w:pPr>
        <w:pStyle w:val="TOC1"/>
        <w:tabs>
          <w:tab w:val="left" w:pos="720"/>
          <w:tab w:val="right" w:leader="dot" w:pos="8495"/>
        </w:tabs>
        <w:rPr>
          <w:rFonts w:eastAsiaTheme="minorEastAsia"/>
          <w:noProof/>
          <w:kern w:val="2"/>
          <w:sz w:val="24"/>
          <w:szCs w:val="24"/>
          <w14:ligatures w14:val="standardContextual"/>
        </w:rPr>
      </w:pPr>
      <w:hyperlink w:anchor="_Toc170506663" w:history="1">
        <w:r w:rsidR="0045068D" w:rsidRPr="006F2516">
          <w:rPr>
            <w:rStyle w:val="Hyperlink"/>
            <w:noProof/>
          </w:rPr>
          <w:t>10</w:t>
        </w:r>
        <w:r w:rsidR="0045068D">
          <w:rPr>
            <w:rFonts w:eastAsiaTheme="minorEastAsia"/>
            <w:noProof/>
            <w:kern w:val="2"/>
            <w:sz w:val="24"/>
            <w:szCs w:val="24"/>
            <w14:ligatures w14:val="standardContextual"/>
          </w:rPr>
          <w:tab/>
        </w:r>
        <w:r w:rsidR="0045068D" w:rsidRPr="006F2516">
          <w:rPr>
            <w:rStyle w:val="Hyperlink"/>
            <w:noProof/>
          </w:rPr>
          <w:t>Anexo 1 – Indicações de progresso de Trabalho</w:t>
        </w:r>
        <w:r w:rsidR="0045068D">
          <w:rPr>
            <w:noProof/>
            <w:webHidden/>
          </w:rPr>
          <w:tab/>
        </w:r>
        <w:r w:rsidR="0045068D">
          <w:rPr>
            <w:noProof/>
            <w:webHidden/>
          </w:rPr>
          <w:fldChar w:fldCharType="begin"/>
        </w:r>
        <w:r w:rsidR="0045068D">
          <w:rPr>
            <w:noProof/>
            <w:webHidden/>
          </w:rPr>
          <w:instrText xml:space="preserve"> PAGEREF _Toc170506663 \h </w:instrText>
        </w:r>
        <w:r w:rsidR="0045068D">
          <w:rPr>
            <w:noProof/>
            <w:webHidden/>
          </w:rPr>
        </w:r>
        <w:r w:rsidR="0045068D">
          <w:rPr>
            <w:noProof/>
            <w:webHidden/>
          </w:rPr>
          <w:fldChar w:fldCharType="separate"/>
        </w:r>
        <w:r w:rsidR="0045068D">
          <w:rPr>
            <w:noProof/>
            <w:webHidden/>
          </w:rPr>
          <w:t>63</w:t>
        </w:r>
        <w:r w:rsidR="0045068D">
          <w:rPr>
            <w:noProof/>
            <w:webHidden/>
          </w:rPr>
          <w:fldChar w:fldCharType="end"/>
        </w:r>
      </w:hyperlink>
    </w:p>
    <w:p w14:paraId="1525CF77" w14:textId="5A376205" w:rsidR="0045068D" w:rsidRDefault="00000000">
      <w:pPr>
        <w:pStyle w:val="TOC1"/>
        <w:tabs>
          <w:tab w:val="left" w:pos="720"/>
          <w:tab w:val="right" w:leader="dot" w:pos="8495"/>
        </w:tabs>
        <w:rPr>
          <w:rFonts w:eastAsiaTheme="minorEastAsia"/>
          <w:noProof/>
          <w:kern w:val="2"/>
          <w:sz w:val="24"/>
          <w:szCs w:val="24"/>
          <w14:ligatures w14:val="standardContextual"/>
        </w:rPr>
      </w:pPr>
      <w:hyperlink w:anchor="_Toc170506664" w:history="1">
        <w:r w:rsidR="0045068D" w:rsidRPr="006F2516">
          <w:rPr>
            <w:rStyle w:val="Hyperlink"/>
            <w:noProof/>
          </w:rPr>
          <w:t>11</w:t>
        </w:r>
        <w:r w:rsidR="0045068D">
          <w:rPr>
            <w:rFonts w:eastAsiaTheme="minorEastAsia"/>
            <w:noProof/>
            <w:kern w:val="2"/>
            <w:sz w:val="24"/>
            <w:szCs w:val="24"/>
            <w14:ligatures w14:val="standardContextual"/>
          </w:rPr>
          <w:tab/>
        </w:r>
        <w:r w:rsidR="0045068D" w:rsidRPr="006F2516">
          <w:rPr>
            <w:rStyle w:val="Hyperlink"/>
            <w:noProof/>
          </w:rPr>
          <w:t>Glossário</w:t>
        </w:r>
        <w:r w:rsidR="0045068D">
          <w:rPr>
            <w:noProof/>
            <w:webHidden/>
          </w:rPr>
          <w:tab/>
        </w:r>
        <w:r w:rsidR="0045068D">
          <w:rPr>
            <w:noProof/>
            <w:webHidden/>
          </w:rPr>
          <w:fldChar w:fldCharType="begin"/>
        </w:r>
        <w:r w:rsidR="0045068D">
          <w:rPr>
            <w:noProof/>
            <w:webHidden/>
          </w:rPr>
          <w:instrText xml:space="preserve"> PAGEREF _Toc170506664 \h </w:instrText>
        </w:r>
        <w:r w:rsidR="0045068D">
          <w:rPr>
            <w:noProof/>
            <w:webHidden/>
          </w:rPr>
        </w:r>
        <w:r w:rsidR="0045068D">
          <w:rPr>
            <w:noProof/>
            <w:webHidden/>
          </w:rPr>
          <w:fldChar w:fldCharType="separate"/>
        </w:r>
        <w:r w:rsidR="0045068D">
          <w:rPr>
            <w:noProof/>
            <w:webHidden/>
          </w:rPr>
          <w:t>65</w:t>
        </w:r>
        <w:r w:rsidR="0045068D">
          <w:rPr>
            <w:noProof/>
            <w:webHidden/>
          </w:rPr>
          <w:fldChar w:fldCharType="end"/>
        </w:r>
      </w:hyperlink>
    </w:p>
    <w:p w14:paraId="281F3EE9" w14:textId="6694C299" w:rsidR="005D4B85" w:rsidRDefault="004B75A4" w:rsidP="009B3D40">
      <w:pPr>
        <w:rPr>
          <w:lang w:val="en-GB"/>
        </w:rPr>
      </w:pPr>
      <w:r w:rsidRPr="004C223D">
        <w:rPr>
          <w:lang w:val="en-GB"/>
        </w:rPr>
        <w:fldChar w:fldCharType="end"/>
      </w:r>
    </w:p>
    <w:p w14:paraId="240ABC94" w14:textId="77777777" w:rsidR="00D93157" w:rsidRDefault="00D93157" w:rsidP="009B3D40">
      <w:pPr>
        <w:rPr>
          <w:lang w:val="en-GB"/>
        </w:rPr>
      </w:pPr>
    </w:p>
    <w:p w14:paraId="4AF1394E" w14:textId="77777777" w:rsidR="00D93157" w:rsidRPr="004C223D" w:rsidRDefault="00D93157" w:rsidP="009B3D40">
      <w:pPr>
        <w:rPr>
          <w:lang w:val="en-GB"/>
        </w:rPr>
      </w:pPr>
    </w:p>
    <w:p w14:paraId="51BD4B75" w14:textId="77777777" w:rsidR="005D4B85" w:rsidRPr="004C223D" w:rsidRDefault="005D4B85" w:rsidP="009B3D40">
      <w:pPr>
        <w:pStyle w:val="TableofFigures"/>
        <w:rPr>
          <w:lang w:val="en-GB"/>
        </w:rPr>
      </w:pPr>
      <w:bookmarkStart w:id="5" w:name="_Ref209417345"/>
      <w:bookmarkStart w:id="6" w:name="_Ref203467210"/>
      <w:r w:rsidRPr="004C223D">
        <w:rPr>
          <w:lang w:val="en-GB"/>
        </w:rPr>
        <w:br w:type="page"/>
      </w:r>
    </w:p>
    <w:p w14:paraId="6604A709" w14:textId="15D2B2A7" w:rsidR="005D4B85" w:rsidRPr="00F72EE3" w:rsidRDefault="00E126AE" w:rsidP="009B3D40">
      <w:pPr>
        <w:pStyle w:val="Part1"/>
      </w:pPr>
      <w:bookmarkStart w:id="7" w:name="_Toc170506561"/>
      <w:r w:rsidRPr="00F72EE3">
        <w:lastRenderedPageBreak/>
        <w:t>List</w:t>
      </w:r>
      <w:r w:rsidR="00611AF9" w:rsidRPr="00F72EE3">
        <w:t>a</w:t>
      </w:r>
      <w:r w:rsidRPr="00F72EE3">
        <w:t xml:space="preserve"> </w:t>
      </w:r>
      <w:r w:rsidR="00611AF9" w:rsidRPr="00F72EE3">
        <w:t>de Figuras</w:t>
      </w:r>
      <w:bookmarkEnd w:id="7"/>
    </w:p>
    <w:p w14:paraId="1214FF90" w14:textId="02060102" w:rsidR="00BA7ECE" w:rsidRDefault="00BA7ECE" w:rsidP="009B3D40">
      <w:pPr>
        <w:pStyle w:val="BodyText"/>
        <w:rPr>
          <w:lang w:val="pt-PT"/>
        </w:rPr>
      </w:pPr>
    </w:p>
    <w:p w14:paraId="50292569" w14:textId="4AD48CBD" w:rsidR="0045068D" w:rsidRDefault="00F72EE3">
      <w:pPr>
        <w:pStyle w:val="TableofFigures"/>
        <w:tabs>
          <w:tab w:val="right" w:leader="dot" w:pos="8495"/>
        </w:tabs>
        <w:rPr>
          <w:rFonts w:eastAsiaTheme="minorEastAsia"/>
          <w:noProof/>
          <w:kern w:val="2"/>
          <w:sz w:val="24"/>
          <w:szCs w:val="24"/>
          <w14:ligatures w14:val="standardContextual"/>
        </w:rPr>
      </w:pPr>
      <w:r>
        <w:rPr>
          <w:lang w:val="pt-PT"/>
        </w:rPr>
        <w:fldChar w:fldCharType="begin"/>
      </w:r>
      <w:r>
        <w:rPr>
          <w:lang w:val="pt-PT"/>
        </w:rPr>
        <w:instrText xml:space="preserve"> TOC \h \z \c "Figura" </w:instrText>
      </w:r>
      <w:r>
        <w:rPr>
          <w:lang w:val="pt-PT"/>
        </w:rPr>
        <w:fldChar w:fldCharType="separate"/>
      </w:r>
      <w:hyperlink w:anchor="_Toc170506665" w:history="1">
        <w:r w:rsidR="0045068D" w:rsidRPr="00FA23EE">
          <w:rPr>
            <w:rStyle w:val="Hyperlink"/>
            <w:noProof/>
            <w:lang w:val="pt-PT"/>
          </w:rPr>
          <w:t>Figura 1 - Processo de Levantamento de Requisitos</w:t>
        </w:r>
        <w:r w:rsidR="0045068D">
          <w:rPr>
            <w:noProof/>
            <w:webHidden/>
          </w:rPr>
          <w:tab/>
        </w:r>
        <w:r w:rsidR="0045068D">
          <w:rPr>
            <w:noProof/>
            <w:webHidden/>
          </w:rPr>
          <w:fldChar w:fldCharType="begin"/>
        </w:r>
        <w:r w:rsidR="0045068D">
          <w:rPr>
            <w:noProof/>
            <w:webHidden/>
          </w:rPr>
          <w:instrText xml:space="preserve"> PAGEREF _Toc170506665 \h </w:instrText>
        </w:r>
        <w:r w:rsidR="0045068D">
          <w:rPr>
            <w:noProof/>
            <w:webHidden/>
          </w:rPr>
        </w:r>
        <w:r w:rsidR="0045068D">
          <w:rPr>
            <w:noProof/>
            <w:webHidden/>
          </w:rPr>
          <w:fldChar w:fldCharType="separate"/>
        </w:r>
        <w:r w:rsidR="0045068D">
          <w:rPr>
            <w:noProof/>
            <w:webHidden/>
          </w:rPr>
          <w:t>6</w:t>
        </w:r>
        <w:r w:rsidR="0045068D">
          <w:rPr>
            <w:noProof/>
            <w:webHidden/>
          </w:rPr>
          <w:fldChar w:fldCharType="end"/>
        </w:r>
      </w:hyperlink>
    </w:p>
    <w:p w14:paraId="558D1FDC" w14:textId="3BE26C97"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66" w:history="1">
        <w:r w:rsidR="0045068D" w:rsidRPr="00FA23EE">
          <w:rPr>
            <w:rStyle w:val="Hyperlink"/>
            <w:noProof/>
          </w:rPr>
          <w:t>Figura 2 – Casos de Uso</w:t>
        </w:r>
        <w:r w:rsidR="0045068D">
          <w:rPr>
            <w:noProof/>
            <w:webHidden/>
          </w:rPr>
          <w:tab/>
        </w:r>
        <w:r w:rsidR="0045068D">
          <w:rPr>
            <w:noProof/>
            <w:webHidden/>
          </w:rPr>
          <w:fldChar w:fldCharType="begin"/>
        </w:r>
        <w:r w:rsidR="0045068D">
          <w:rPr>
            <w:noProof/>
            <w:webHidden/>
          </w:rPr>
          <w:instrText xml:space="preserve"> PAGEREF _Toc170506666 \h </w:instrText>
        </w:r>
        <w:r w:rsidR="0045068D">
          <w:rPr>
            <w:noProof/>
            <w:webHidden/>
          </w:rPr>
        </w:r>
        <w:r w:rsidR="0045068D">
          <w:rPr>
            <w:noProof/>
            <w:webHidden/>
          </w:rPr>
          <w:fldChar w:fldCharType="separate"/>
        </w:r>
        <w:r w:rsidR="0045068D">
          <w:rPr>
            <w:noProof/>
            <w:webHidden/>
          </w:rPr>
          <w:t>7</w:t>
        </w:r>
        <w:r w:rsidR="0045068D">
          <w:rPr>
            <w:noProof/>
            <w:webHidden/>
          </w:rPr>
          <w:fldChar w:fldCharType="end"/>
        </w:r>
      </w:hyperlink>
    </w:p>
    <w:p w14:paraId="220C1849" w14:textId="104C93C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67" w:history="1">
        <w:r w:rsidR="0045068D" w:rsidRPr="00FA23EE">
          <w:rPr>
            <w:rStyle w:val="Hyperlink"/>
            <w:noProof/>
          </w:rPr>
          <w:t>Figura 3 - Diagrama de Classes</w:t>
        </w:r>
        <w:r w:rsidR="0045068D">
          <w:rPr>
            <w:noProof/>
            <w:webHidden/>
          </w:rPr>
          <w:tab/>
        </w:r>
        <w:r w:rsidR="0045068D">
          <w:rPr>
            <w:noProof/>
            <w:webHidden/>
          </w:rPr>
          <w:fldChar w:fldCharType="begin"/>
        </w:r>
        <w:r w:rsidR="0045068D">
          <w:rPr>
            <w:noProof/>
            <w:webHidden/>
          </w:rPr>
          <w:instrText xml:space="preserve"> PAGEREF _Toc170506667 \h </w:instrText>
        </w:r>
        <w:r w:rsidR="0045068D">
          <w:rPr>
            <w:noProof/>
            <w:webHidden/>
          </w:rPr>
        </w:r>
        <w:r w:rsidR="0045068D">
          <w:rPr>
            <w:noProof/>
            <w:webHidden/>
          </w:rPr>
          <w:fldChar w:fldCharType="separate"/>
        </w:r>
        <w:r w:rsidR="0045068D">
          <w:rPr>
            <w:noProof/>
            <w:webHidden/>
          </w:rPr>
          <w:t>8</w:t>
        </w:r>
        <w:r w:rsidR="0045068D">
          <w:rPr>
            <w:noProof/>
            <w:webHidden/>
          </w:rPr>
          <w:fldChar w:fldCharType="end"/>
        </w:r>
      </w:hyperlink>
    </w:p>
    <w:p w14:paraId="450C686F" w14:textId="2383985D"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68" w:history="1">
        <w:r w:rsidR="0045068D" w:rsidRPr="00FA23EE">
          <w:rPr>
            <w:rStyle w:val="Hyperlink"/>
            <w:noProof/>
          </w:rPr>
          <w:t>Figura 4 - Diagrama de Classes</w:t>
        </w:r>
        <w:r w:rsidR="0045068D">
          <w:rPr>
            <w:noProof/>
            <w:webHidden/>
          </w:rPr>
          <w:tab/>
        </w:r>
        <w:r w:rsidR="0045068D">
          <w:rPr>
            <w:noProof/>
            <w:webHidden/>
          </w:rPr>
          <w:fldChar w:fldCharType="begin"/>
        </w:r>
        <w:r w:rsidR="0045068D">
          <w:rPr>
            <w:noProof/>
            <w:webHidden/>
          </w:rPr>
          <w:instrText xml:space="preserve"> PAGEREF _Toc170506668 \h </w:instrText>
        </w:r>
        <w:r w:rsidR="0045068D">
          <w:rPr>
            <w:noProof/>
            <w:webHidden/>
          </w:rPr>
        </w:r>
        <w:r w:rsidR="0045068D">
          <w:rPr>
            <w:noProof/>
            <w:webHidden/>
          </w:rPr>
          <w:fldChar w:fldCharType="separate"/>
        </w:r>
        <w:r w:rsidR="0045068D">
          <w:rPr>
            <w:noProof/>
            <w:webHidden/>
          </w:rPr>
          <w:t>9</w:t>
        </w:r>
        <w:r w:rsidR="0045068D">
          <w:rPr>
            <w:noProof/>
            <w:webHidden/>
          </w:rPr>
          <w:fldChar w:fldCharType="end"/>
        </w:r>
      </w:hyperlink>
    </w:p>
    <w:p w14:paraId="080F41D8" w14:textId="4BB919F9"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69" w:history="1">
        <w:r w:rsidR="0045068D" w:rsidRPr="00FA23EE">
          <w:rPr>
            <w:rStyle w:val="Hyperlink"/>
            <w:noProof/>
          </w:rPr>
          <w:t>Figura 5 - Pacotes e Classes</w:t>
        </w:r>
        <w:r w:rsidR="0045068D">
          <w:rPr>
            <w:noProof/>
            <w:webHidden/>
          </w:rPr>
          <w:tab/>
        </w:r>
        <w:r w:rsidR="0045068D">
          <w:rPr>
            <w:noProof/>
            <w:webHidden/>
          </w:rPr>
          <w:fldChar w:fldCharType="begin"/>
        </w:r>
        <w:r w:rsidR="0045068D">
          <w:rPr>
            <w:noProof/>
            <w:webHidden/>
          </w:rPr>
          <w:instrText xml:space="preserve"> PAGEREF _Toc170506669 \h </w:instrText>
        </w:r>
        <w:r w:rsidR="0045068D">
          <w:rPr>
            <w:noProof/>
            <w:webHidden/>
          </w:rPr>
        </w:r>
        <w:r w:rsidR="0045068D">
          <w:rPr>
            <w:noProof/>
            <w:webHidden/>
          </w:rPr>
          <w:fldChar w:fldCharType="separate"/>
        </w:r>
        <w:r w:rsidR="0045068D">
          <w:rPr>
            <w:noProof/>
            <w:webHidden/>
          </w:rPr>
          <w:t>10</w:t>
        </w:r>
        <w:r w:rsidR="0045068D">
          <w:rPr>
            <w:noProof/>
            <w:webHidden/>
          </w:rPr>
          <w:fldChar w:fldCharType="end"/>
        </w:r>
      </w:hyperlink>
    </w:p>
    <w:p w14:paraId="4C5DB4F0" w14:textId="28B056EB"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0" w:history="1">
        <w:r w:rsidR="0045068D" w:rsidRPr="00FA23EE">
          <w:rPr>
            <w:rStyle w:val="Hyperlink"/>
            <w:noProof/>
            <w:lang w:val="pt-PT"/>
          </w:rPr>
          <w:t>Figura 6 – Media Consumo Energia Total com o brilho a 100%</w:t>
        </w:r>
        <w:r w:rsidR="0045068D">
          <w:rPr>
            <w:noProof/>
            <w:webHidden/>
          </w:rPr>
          <w:tab/>
        </w:r>
        <w:r w:rsidR="0045068D">
          <w:rPr>
            <w:noProof/>
            <w:webHidden/>
          </w:rPr>
          <w:fldChar w:fldCharType="begin"/>
        </w:r>
        <w:r w:rsidR="0045068D">
          <w:rPr>
            <w:noProof/>
            <w:webHidden/>
          </w:rPr>
          <w:instrText xml:space="preserve"> PAGEREF _Toc170506670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41F3413D" w14:textId="4A5D3018"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1" w:history="1">
        <w:r w:rsidR="0045068D" w:rsidRPr="00FA23EE">
          <w:rPr>
            <w:rStyle w:val="Hyperlink"/>
            <w:noProof/>
            <w:lang w:val="pt-PT"/>
          </w:rPr>
          <w:t>Figura 7 – Tabela com valores recolhidos para o consumo Energia Total com o brilho a 100%</w:t>
        </w:r>
        <w:r w:rsidR="0045068D">
          <w:rPr>
            <w:noProof/>
            <w:webHidden/>
          </w:rPr>
          <w:tab/>
        </w:r>
        <w:r w:rsidR="0045068D">
          <w:rPr>
            <w:noProof/>
            <w:webHidden/>
          </w:rPr>
          <w:fldChar w:fldCharType="begin"/>
        </w:r>
        <w:r w:rsidR="0045068D">
          <w:rPr>
            <w:noProof/>
            <w:webHidden/>
          </w:rPr>
          <w:instrText xml:space="preserve"> PAGEREF _Toc170506671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2C1AAA23" w14:textId="122F5840"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2" w:history="1">
        <w:r w:rsidR="0045068D" w:rsidRPr="00FA23EE">
          <w:rPr>
            <w:rStyle w:val="Hyperlink"/>
            <w:noProof/>
            <w:lang w:val="pt-PT"/>
          </w:rPr>
          <w:t>Figura 8 – Cálculo do p-value</w:t>
        </w:r>
        <w:r w:rsidR="0045068D">
          <w:rPr>
            <w:noProof/>
            <w:webHidden/>
          </w:rPr>
          <w:tab/>
        </w:r>
        <w:r w:rsidR="0045068D">
          <w:rPr>
            <w:noProof/>
            <w:webHidden/>
          </w:rPr>
          <w:fldChar w:fldCharType="begin"/>
        </w:r>
        <w:r w:rsidR="0045068D">
          <w:rPr>
            <w:noProof/>
            <w:webHidden/>
          </w:rPr>
          <w:instrText xml:space="preserve"> PAGEREF _Toc170506672 \h </w:instrText>
        </w:r>
        <w:r w:rsidR="0045068D">
          <w:rPr>
            <w:noProof/>
            <w:webHidden/>
          </w:rPr>
        </w:r>
        <w:r w:rsidR="0045068D">
          <w:rPr>
            <w:noProof/>
            <w:webHidden/>
          </w:rPr>
          <w:fldChar w:fldCharType="separate"/>
        </w:r>
        <w:r w:rsidR="0045068D">
          <w:rPr>
            <w:noProof/>
            <w:webHidden/>
          </w:rPr>
          <w:t>14</w:t>
        </w:r>
        <w:r w:rsidR="0045068D">
          <w:rPr>
            <w:noProof/>
            <w:webHidden/>
          </w:rPr>
          <w:fldChar w:fldCharType="end"/>
        </w:r>
      </w:hyperlink>
    </w:p>
    <w:p w14:paraId="15FDC68D" w14:textId="5B94D456"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3" w:history="1">
        <w:r w:rsidR="0045068D" w:rsidRPr="00FA23EE">
          <w:rPr>
            <w:rStyle w:val="Hyperlink"/>
            <w:noProof/>
            <w:lang w:val="pt-PT"/>
          </w:rPr>
          <w:t>Figura 9 – Media Consumo Energia Total com o brilho a 75%</w:t>
        </w:r>
        <w:r w:rsidR="0045068D">
          <w:rPr>
            <w:noProof/>
            <w:webHidden/>
          </w:rPr>
          <w:tab/>
        </w:r>
        <w:r w:rsidR="0045068D">
          <w:rPr>
            <w:noProof/>
            <w:webHidden/>
          </w:rPr>
          <w:fldChar w:fldCharType="begin"/>
        </w:r>
        <w:r w:rsidR="0045068D">
          <w:rPr>
            <w:noProof/>
            <w:webHidden/>
          </w:rPr>
          <w:instrText xml:space="preserve"> PAGEREF _Toc170506673 \h </w:instrText>
        </w:r>
        <w:r w:rsidR="0045068D">
          <w:rPr>
            <w:noProof/>
            <w:webHidden/>
          </w:rPr>
        </w:r>
        <w:r w:rsidR="0045068D">
          <w:rPr>
            <w:noProof/>
            <w:webHidden/>
          </w:rPr>
          <w:fldChar w:fldCharType="separate"/>
        </w:r>
        <w:r w:rsidR="0045068D">
          <w:rPr>
            <w:noProof/>
            <w:webHidden/>
          </w:rPr>
          <w:t>15</w:t>
        </w:r>
        <w:r w:rsidR="0045068D">
          <w:rPr>
            <w:noProof/>
            <w:webHidden/>
          </w:rPr>
          <w:fldChar w:fldCharType="end"/>
        </w:r>
      </w:hyperlink>
    </w:p>
    <w:p w14:paraId="43B6CDCA" w14:textId="505B6197"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4" w:history="1">
        <w:r w:rsidR="0045068D" w:rsidRPr="00FA23EE">
          <w:rPr>
            <w:rStyle w:val="Hyperlink"/>
            <w:noProof/>
            <w:lang w:val="pt-PT"/>
          </w:rPr>
          <w:t>Figura 10 – Tabela com valores recolhidos para o consumo Energia Total com o brilho a 75%</w:t>
        </w:r>
        <w:r w:rsidR="0045068D">
          <w:rPr>
            <w:noProof/>
            <w:webHidden/>
          </w:rPr>
          <w:tab/>
        </w:r>
        <w:r w:rsidR="0045068D">
          <w:rPr>
            <w:noProof/>
            <w:webHidden/>
          </w:rPr>
          <w:fldChar w:fldCharType="begin"/>
        </w:r>
        <w:r w:rsidR="0045068D">
          <w:rPr>
            <w:noProof/>
            <w:webHidden/>
          </w:rPr>
          <w:instrText xml:space="preserve"> PAGEREF _Toc170506674 \h </w:instrText>
        </w:r>
        <w:r w:rsidR="0045068D">
          <w:rPr>
            <w:noProof/>
            <w:webHidden/>
          </w:rPr>
        </w:r>
        <w:r w:rsidR="0045068D">
          <w:rPr>
            <w:noProof/>
            <w:webHidden/>
          </w:rPr>
          <w:fldChar w:fldCharType="separate"/>
        </w:r>
        <w:r w:rsidR="0045068D">
          <w:rPr>
            <w:noProof/>
            <w:webHidden/>
          </w:rPr>
          <w:t>16</w:t>
        </w:r>
        <w:r w:rsidR="0045068D">
          <w:rPr>
            <w:noProof/>
            <w:webHidden/>
          </w:rPr>
          <w:fldChar w:fldCharType="end"/>
        </w:r>
      </w:hyperlink>
    </w:p>
    <w:p w14:paraId="57018B8F" w14:textId="04788690"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5" w:history="1">
        <w:r w:rsidR="0045068D" w:rsidRPr="00FA23EE">
          <w:rPr>
            <w:rStyle w:val="Hyperlink"/>
            <w:noProof/>
            <w:lang w:val="pt-PT"/>
          </w:rPr>
          <w:t>Figura 11 – Cálculo do p-value</w:t>
        </w:r>
        <w:r w:rsidR="0045068D">
          <w:rPr>
            <w:noProof/>
            <w:webHidden/>
          </w:rPr>
          <w:tab/>
        </w:r>
        <w:r w:rsidR="0045068D">
          <w:rPr>
            <w:noProof/>
            <w:webHidden/>
          </w:rPr>
          <w:fldChar w:fldCharType="begin"/>
        </w:r>
        <w:r w:rsidR="0045068D">
          <w:rPr>
            <w:noProof/>
            <w:webHidden/>
          </w:rPr>
          <w:instrText xml:space="preserve"> PAGEREF _Toc170506675 \h </w:instrText>
        </w:r>
        <w:r w:rsidR="0045068D">
          <w:rPr>
            <w:noProof/>
            <w:webHidden/>
          </w:rPr>
        </w:r>
        <w:r w:rsidR="0045068D">
          <w:rPr>
            <w:noProof/>
            <w:webHidden/>
          </w:rPr>
          <w:fldChar w:fldCharType="separate"/>
        </w:r>
        <w:r w:rsidR="0045068D">
          <w:rPr>
            <w:noProof/>
            <w:webHidden/>
          </w:rPr>
          <w:t>16</w:t>
        </w:r>
        <w:r w:rsidR="0045068D">
          <w:rPr>
            <w:noProof/>
            <w:webHidden/>
          </w:rPr>
          <w:fldChar w:fldCharType="end"/>
        </w:r>
      </w:hyperlink>
    </w:p>
    <w:p w14:paraId="7153CA3B" w14:textId="182F6E08"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6" w:history="1">
        <w:r w:rsidR="0045068D" w:rsidRPr="00FA23EE">
          <w:rPr>
            <w:rStyle w:val="Hyperlink"/>
            <w:noProof/>
            <w:lang w:val="pt-PT"/>
          </w:rPr>
          <w:t>Figura 12 – Media Consumo Energia Total com o brilho a 50%</w:t>
        </w:r>
        <w:r w:rsidR="0045068D">
          <w:rPr>
            <w:noProof/>
            <w:webHidden/>
          </w:rPr>
          <w:tab/>
        </w:r>
        <w:r w:rsidR="0045068D">
          <w:rPr>
            <w:noProof/>
            <w:webHidden/>
          </w:rPr>
          <w:fldChar w:fldCharType="begin"/>
        </w:r>
        <w:r w:rsidR="0045068D">
          <w:rPr>
            <w:noProof/>
            <w:webHidden/>
          </w:rPr>
          <w:instrText xml:space="preserve"> PAGEREF _Toc170506676 \h </w:instrText>
        </w:r>
        <w:r w:rsidR="0045068D">
          <w:rPr>
            <w:noProof/>
            <w:webHidden/>
          </w:rPr>
        </w:r>
        <w:r w:rsidR="0045068D">
          <w:rPr>
            <w:noProof/>
            <w:webHidden/>
          </w:rPr>
          <w:fldChar w:fldCharType="separate"/>
        </w:r>
        <w:r w:rsidR="0045068D">
          <w:rPr>
            <w:noProof/>
            <w:webHidden/>
          </w:rPr>
          <w:t>17</w:t>
        </w:r>
        <w:r w:rsidR="0045068D">
          <w:rPr>
            <w:noProof/>
            <w:webHidden/>
          </w:rPr>
          <w:fldChar w:fldCharType="end"/>
        </w:r>
      </w:hyperlink>
    </w:p>
    <w:p w14:paraId="36823F1B" w14:textId="778A7508"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7" w:history="1">
        <w:r w:rsidR="0045068D" w:rsidRPr="00FA23EE">
          <w:rPr>
            <w:rStyle w:val="Hyperlink"/>
            <w:noProof/>
            <w:lang w:val="pt-PT"/>
          </w:rPr>
          <w:t>Figura 13 – Tabela com valores recolhidos para o consumo Energia Total com o brilho a 50%</w:t>
        </w:r>
        <w:r w:rsidR="0045068D">
          <w:rPr>
            <w:noProof/>
            <w:webHidden/>
          </w:rPr>
          <w:tab/>
        </w:r>
        <w:r w:rsidR="0045068D">
          <w:rPr>
            <w:noProof/>
            <w:webHidden/>
          </w:rPr>
          <w:fldChar w:fldCharType="begin"/>
        </w:r>
        <w:r w:rsidR="0045068D">
          <w:rPr>
            <w:noProof/>
            <w:webHidden/>
          </w:rPr>
          <w:instrText xml:space="preserve"> PAGEREF _Toc170506677 \h </w:instrText>
        </w:r>
        <w:r w:rsidR="0045068D">
          <w:rPr>
            <w:noProof/>
            <w:webHidden/>
          </w:rPr>
        </w:r>
        <w:r w:rsidR="0045068D">
          <w:rPr>
            <w:noProof/>
            <w:webHidden/>
          </w:rPr>
          <w:fldChar w:fldCharType="separate"/>
        </w:r>
        <w:r w:rsidR="0045068D">
          <w:rPr>
            <w:noProof/>
            <w:webHidden/>
          </w:rPr>
          <w:t>18</w:t>
        </w:r>
        <w:r w:rsidR="0045068D">
          <w:rPr>
            <w:noProof/>
            <w:webHidden/>
          </w:rPr>
          <w:fldChar w:fldCharType="end"/>
        </w:r>
      </w:hyperlink>
    </w:p>
    <w:p w14:paraId="3DBBCA72" w14:textId="54DE39D7"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8" w:history="1">
        <w:r w:rsidR="0045068D" w:rsidRPr="00FA23EE">
          <w:rPr>
            <w:rStyle w:val="Hyperlink"/>
            <w:noProof/>
            <w:lang w:val="pt-PT"/>
          </w:rPr>
          <w:t>Figura 14 14 – Cálculo do p-value</w:t>
        </w:r>
        <w:r w:rsidR="0045068D">
          <w:rPr>
            <w:noProof/>
            <w:webHidden/>
          </w:rPr>
          <w:tab/>
        </w:r>
        <w:r w:rsidR="0045068D">
          <w:rPr>
            <w:noProof/>
            <w:webHidden/>
          </w:rPr>
          <w:fldChar w:fldCharType="begin"/>
        </w:r>
        <w:r w:rsidR="0045068D">
          <w:rPr>
            <w:noProof/>
            <w:webHidden/>
          </w:rPr>
          <w:instrText xml:space="preserve"> PAGEREF _Toc170506678 \h </w:instrText>
        </w:r>
        <w:r w:rsidR="0045068D">
          <w:rPr>
            <w:noProof/>
            <w:webHidden/>
          </w:rPr>
        </w:r>
        <w:r w:rsidR="0045068D">
          <w:rPr>
            <w:noProof/>
            <w:webHidden/>
          </w:rPr>
          <w:fldChar w:fldCharType="separate"/>
        </w:r>
        <w:r w:rsidR="0045068D">
          <w:rPr>
            <w:noProof/>
            <w:webHidden/>
          </w:rPr>
          <w:t>18</w:t>
        </w:r>
        <w:r w:rsidR="0045068D">
          <w:rPr>
            <w:noProof/>
            <w:webHidden/>
          </w:rPr>
          <w:fldChar w:fldCharType="end"/>
        </w:r>
      </w:hyperlink>
    </w:p>
    <w:p w14:paraId="685256DF" w14:textId="3C630DF7"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79" w:history="1">
        <w:r w:rsidR="0045068D" w:rsidRPr="00FA23EE">
          <w:rPr>
            <w:rStyle w:val="Hyperlink"/>
            <w:noProof/>
            <w:lang w:val="pt-PT"/>
          </w:rPr>
          <w:t>Figura 15 – Media Consumo Energia Total com o brilho a 25%</w:t>
        </w:r>
        <w:r w:rsidR="0045068D">
          <w:rPr>
            <w:noProof/>
            <w:webHidden/>
          </w:rPr>
          <w:tab/>
        </w:r>
        <w:r w:rsidR="0045068D">
          <w:rPr>
            <w:noProof/>
            <w:webHidden/>
          </w:rPr>
          <w:fldChar w:fldCharType="begin"/>
        </w:r>
        <w:r w:rsidR="0045068D">
          <w:rPr>
            <w:noProof/>
            <w:webHidden/>
          </w:rPr>
          <w:instrText xml:space="preserve"> PAGEREF _Toc170506679 \h </w:instrText>
        </w:r>
        <w:r w:rsidR="0045068D">
          <w:rPr>
            <w:noProof/>
            <w:webHidden/>
          </w:rPr>
        </w:r>
        <w:r w:rsidR="0045068D">
          <w:rPr>
            <w:noProof/>
            <w:webHidden/>
          </w:rPr>
          <w:fldChar w:fldCharType="separate"/>
        </w:r>
        <w:r w:rsidR="0045068D">
          <w:rPr>
            <w:noProof/>
            <w:webHidden/>
          </w:rPr>
          <w:t>19</w:t>
        </w:r>
        <w:r w:rsidR="0045068D">
          <w:rPr>
            <w:noProof/>
            <w:webHidden/>
          </w:rPr>
          <w:fldChar w:fldCharType="end"/>
        </w:r>
      </w:hyperlink>
    </w:p>
    <w:p w14:paraId="39DB9296" w14:textId="776958CD"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0" w:history="1">
        <w:r w:rsidR="0045068D" w:rsidRPr="00FA23EE">
          <w:rPr>
            <w:rStyle w:val="Hyperlink"/>
            <w:noProof/>
            <w:lang w:val="pt-PT"/>
          </w:rPr>
          <w:t>Figura 16 – Tabela com valores recolhidos para o consumo Energia Total com o brilho a 25%</w:t>
        </w:r>
        <w:r w:rsidR="0045068D">
          <w:rPr>
            <w:noProof/>
            <w:webHidden/>
          </w:rPr>
          <w:tab/>
        </w:r>
        <w:r w:rsidR="0045068D">
          <w:rPr>
            <w:noProof/>
            <w:webHidden/>
          </w:rPr>
          <w:fldChar w:fldCharType="begin"/>
        </w:r>
        <w:r w:rsidR="0045068D">
          <w:rPr>
            <w:noProof/>
            <w:webHidden/>
          </w:rPr>
          <w:instrText xml:space="preserve"> PAGEREF _Toc170506680 \h </w:instrText>
        </w:r>
        <w:r w:rsidR="0045068D">
          <w:rPr>
            <w:noProof/>
            <w:webHidden/>
          </w:rPr>
        </w:r>
        <w:r w:rsidR="0045068D">
          <w:rPr>
            <w:noProof/>
            <w:webHidden/>
          </w:rPr>
          <w:fldChar w:fldCharType="separate"/>
        </w:r>
        <w:r w:rsidR="0045068D">
          <w:rPr>
            <w:noProof/>
            <w:webHidden/>
          </w:rPr>
          <w:t>20</w:t>
        </w:r>
        <w:r w:rsidR="0045068D">
          <w:rPr>
            <w:noProof/>
            <w:webHidden/>
          </w:rPr>
          <w:fldChar w:fldCharType="end"/>
        </w:r>
      </w:hyperlink>
    </w:p>
    <w:p w14:paraId="37935BB6" w14:textId="1EE5AF05"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1" w:history="1">
        <w:r w:rsidR="0045068D" w:rsidRPr="00FA23EE">
          <w:rPr>
            <w:rStyle w:val="Hyperlink"/>
            <w:noProof/>
            <w:lang w:val="pt-PT"/>
          </w:rPr>
          <w:t>Figura 17 – Cálculo do p-value</w:t>
        </w:r>
        <w:r w:rsidR="0045068D">
          <w:rPr>
            <w:noProof/>
            <w:webHidden/>
          </w:rPr>
          <w:tab/>
        </w:r>
        <w:r w:rsidR="0045068D">
          <w:rPr>
            <w:noProof/>
            <w:webHidden/>
          </w:rPr>
          <w:fldChar w:fldCharType="begin"/>
        </w:r>
        <w:r w:rsidR="0045068D">
          <w:rPr>
            <w:noProof/>
            <w:webHidden/>
          </w:rPr>
          <w:instrText xml:space="preserve"> PAGEREF _Toc170506681 \h </w:instrText>
        </w:r>
        <w:r w:rsidR="0045068D">
          <w:rPr>
            <w:noProof/>
            <w:webHidden/>
          </w:rPr>
        </w:r>
        <w:r w:rsidR="0045068D">
          <w:rPr>
            <w:noProof/>
            <w:webHidden/>
          </w:rPr>
          <w:fldChar w:fldCharType="separate"/>
        </w:r>
        <w:r w:rsidR="0045068D">
          <w:rPr>
            <w:noProof/>
            <w:webHidden/>
          </w:rPr>
          <w:t>20</w:t>
        </w:r>
        <w:r w:rsidR="0045068D">
          <w:rPr>
            <w:noProof/>
            <w:webHidden/>
          </w:rPr>
          <w:fldChar w:fldCharType="end"/>
        </w:r>
      </w:hyperlink>
    </w:p>
    <w:p w14:paraId="2B321914" w14:textId="0A6D16EC"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2" w:history="1">
        <w:r w:rsidR="0045068D" w:rsidRPr="00FA23EE">
          <w:rPr>
            <w:rStyle w:val="Hyperlink"/>
            <w:noProof/>
            <w:lang w:val="pt-PT"/>
          </w:rPr>
          <w:t>Figura 18  – Media Consumo Energia Total com o brilho a 0%</w:t>
        </w:r>
        <w:r w:rsidR="0045068D">
          <w:rPr>
            <w:noProof/>
            <w:webHidden/>
          </w:rPr>
          <w:tab/>
        </w:r>
        <w:r w:rsidR="0045068D">
          <w:rPr>
            <w:noProof/>
            <w:webHidden/>
          </w:rPr>
          <w:fldChar w:fldCharType="begin"/>
        </w:r>
        <w:r w:rsidR="0045068D">
          <w:rPr>
            <w:noProof/>
            <w:webHidden/>
          </w:rPr>
          <w:instrText xml:space="preserve"> PAGEREF _Toc170506682 \h </w:instrText>
        </w:r>
        <w:r w:rsidR="0045068D">
          <w:rPr>
            <w:noProof/>
            <w:webHidden/>
          </w:rPr>
        </w:r>
        <w:r w:rsidR="0045068D">
          <w:rPr>
            <w:noProof/>
            <w:webHidden/>
          </w:rPr>
          <w:fldChar w:fldCharType="separate"/>
        </w:r>
        <w:r w:rsidR="0045068D">
          <w:rPr>
            <w:noProof/>
            <w:webHidden/>
          </w:rPr>
          <w:t>21</w:t>
        </w:r>
        <w:r w:rsidR="0045068D">
          <w:rPr>
            <w:noProof/>
            <w:webHidden/>
          </w:rPr>
          <w:fldChar w:fldCharType="end"/>
        </w:r>
      </w:hyperlink>
    </w:p>
    <w:p w14:paraId="3BF8E471" w14:textId="33066205"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3" w:history="1">
        <w:r w:rsidR="0045068D" w:rsidRPr="00FA23EE">
          <w:rPr>
            <w:rStyle w:val="Hyperlink"/>
            <w:noProof/>
            <w:lang w:val="pt-PT"/>
          </w:rPr>
          <w:t>Figura 19 – Tabela com valores recolhidos para o consumo Energia Total com o brilho a 0%</w:t>
        </w:r>
        <w:r w:rsidR="0045068D">
          <w:rPr>
            <w:noProof/>
            <w:webHidden/>
          </w:rPr>
          <w:tab/>
        </w:r>
        <w:r w:rsidR="0045068D">
          <w:rPr>
            <w:noProof/>
            <w:webHidden/>
          </w:rPr>
          <w:fldChar w:fldCharType="begin"/>
        </w:r>
        <w:r w:rsidR="0045068D">
          <w:rPr>
            <w:noProof/>
            <w:webHidden/>
          </w:rPr>
          <w:instrText xml:space="preserve"> PAGEREF _Toc170506683 \h </w:instrText>
        </w:r>
        <w:r w:rsidR="0045068D">
          <w:rPr>
            <w:noProof/>
            <w:webHidden/>
          </w:rPr>
        </w:r>
        <w:r w:rsidR="0045068D">
          <w:rPr>
            <w:noProof/>
            <w:webHidden/>
          </w:rPr>
          <w:fldChar w:fldCharType="separate"/>
        </w:r>
        <w:r w:rsidR="0045068D">
          <w:rPr>
            <w:noProof/>
            <w:webHidden/>
          </w:rPr>
          <w:t>22</w:t>
        </w:r>
        <w:r w:rsidR="0045068D">
          <w:rPr>
            <w:noProof/>
            <w:webHidden/>
          </w:rPr>
          <w:fldChar w:fldCharType="end"/>
        </w:r>
      </w:hyperlink>
    </w:p>
    <w:p w14:paraId="5660842A" w14:textId="4091CB66"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4" w:history="1">
        <w:r w:rsidR="0045068D" w:rsidRPr="00FA23EE">
          <w:rPr>
            <w:rStyle w:val="Hyperlink"/>
            <w:noProof/>
            <w:lang w:val="pt-PT"/>
          </w:rPr>
          <w:t>Figura 20 – Cálculo do p-value</w:t>
        </w:r>
        <w:r w:rsidR="0045068D">
          <w:rPr>
            <w:noProof/>
            <w:webHidden/>
          </w:rPr>
          <w:tab/>
        </w:r>
        <w:r w:rsidR="0045068D">
          <w:rPr>
            <w:noProof/>
            <w:webHidden/>
          </w:rPr>
          <w:fldChar w:fldCharType="begin"/>
        </w:r>
        <w:r w:rsidR="0045068D">
          <w:rPr>
            <w:noProof/>
            <w:webHidden/>
          </w:rPr>
          <w:instrText xml:space="preserve"> PAGEREF _Toc170506684 \h </w:instrText>
        </w:r>
        <w:r w:rsidR="0045068D">
          <w:rPr>
            <w:noProof/>
            <w:webHidden/>
          </w:rPr>
        </w:r>
        <w:r w:rsidR="0045068D">
          <w:rPr>
            <w:noProof/>
            <w:webHidden/>
          </w:rPr>
          <w:fldChar w:fldCharType="separate"/>
        </w:r>
        <w:r w:rsidR="0045068D">
          <w:rPr>
            <w:noProof/>
            <w:webHidden/>
          </w:rPr>
          <w:t>22</w:t>
        </w:r>
        <w:r w:rsidR="0045068D">
          <w:rPr>
            <w:noProof/>
            <w:webHidden/>
          </w:rPr>
          <w:fldChar w:fldCharType="end"/>
        </w:r>
      </w:hyperlink>
    </w:p>
    <w:p w14:paraId="4FBB132D" w14:textId="7CF1B3BE"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5" w:history="1">
        <w:r w:rsidR="0045068D" w:rsidRPr="00FA23EE">
          <w:rPr>
            <w:rStyle w:val="Hyperlink"/>
            <w:noProof/>
            <w:lang w:val="pt-PT"/>
          </w:rPr>
          <w:t>Figura 21 – Media Consumo Energia Total com a lanterna desligada durante 3 minutos</w:t>
        </w:r>
        <w:r w:rsidR="0045068D">
          <w:rPr>
            <w:noProof/>
            <w:webHidden/>
          </w:rPr>
          <w:tab/>
        </w:r>
        <w:r w:rsidR="0045068D">
          <w:rPr>
            <w:noProof/>
            <w:webHidden/>
          </w:rPr>
          <w:fldChar w:fldCharType="begin"/>
        </w:r>
        <w:r w:rsidR="0045068D">
          <w:rPr>
            <w:noProof/>
            <w:webHidden/>
          </w:rPr>
          <w:instrText xml:space="preserve"> PAGEREF _Toc170506685 \h </w:instrText>
        </w:r>
        <w:r w:rsidR="0045068D">
          <w:rPr>
            <w:noProof/>
            <w:webHidden/>
          </w:rPr>
        </w:r>
        <w:r w:rsidR="0045068D">
          <w:rPr>
            <w:noProof/>
            <w:webHidden/>
          </w:rPr>
          <w:fldChar w:fldCharType="separate"/>
        </w:r>
        <w:r w:rsidR="0045068D">
          <w:rPr>
            <w:noProof/>
            <w:webHidden/>
          </w:rPr>
          <w:t>24</w:t>
        </w:r>
        <w:r w:rsidR="0045068D">
          <w:rPr>
            <w:noProof/>
            <w:webHidden/>
          </w:rPr>
          <w:fldChar w:fldCharType="end"/>
        </w:r>
      </w:hyperlink>
    </w:p>
    <w:p w14:paraId="56DB8FF8" w14:textId="0A94FCA0"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6" w:history="1">
        <w:r w:rsidR="0045068D" w:rsidRPr="00FA23EE">
          <w:rPr>
            <w:rStyle w:val="Hyperlink"/>
            <w:noProof/>
            <w:lang w:val="pt-PT"/>
          </w:rPr>
          <w:t>Figura 22 – Tabela com valores recolhidos para o consumo Energia Total com a lanterna desligada durante 3 minutos.</w:t>
        </w:r>
        <w:r w:rsidR="0045068D">
          <w:rPr>
            <w:noProof/>
            <w:webHidden/>
          </w:rPr>
          <w:tab/>
        </w:r>
        <w:r w:rsidR="0045068D">
          <w:rPr>
            <w:noProof/>
            <w:webHidden/>
          </w:rPr>
          <w:fldChar w:fldCharType="begin"/>
        </w:r>
        <w:r w:rsidR="0045068D">
          <w:rPr>
            <w:noProof/>
            <w:webHidden/>
          </w:rPr>
          <w:instrText xml:space="preserve"> PAGEREF _Toc170506686 \h </w:instrText>
        </w:r>
        <w:r w:rsidR="0045068D">
          <w:rPr>
            <w:noProof/>
            <w:webHidden/>
          </w:rPr>
        </w:r>
        <w:r w:rsidR="0045068D">
          <w:rPr>
            <w:noProof/>
            <w:webHidden/>
          </w:rPr>
          <w:fldChar w:fldCharType="separate"/>
        </w:r>
        <w:r w:rsidR="0045068D">
          <w:rPr>
            <w:noProof/>
            <w:webHidden/>
          </w:rPr>
          <w:t>25</w:t>
        </w:r>
        <w:r w:rsidR="0045068D">
          <w:rPr>
            <w:noProof/>
            <w:webHidden/>
          </w:rPr>
          <w:fldChar w:fldCharType="end"/>
        </w:r>
      </w:hyperlink>
    </w:p>
    <w:p w14:paraId="402F0924" w14:textId="17927D79"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7" w:history="1">
        <w:r w:rsidR="0045068D" w:rsidRPr="00FA23EE">
          <w:rPr>
            <w:rStyle w:val="Hyperlink"/>
            <w:noProof/>
            <w:lang w:val="pt-PT"/>
          </w:rPr>
          <w:t>Figura 23 – Cálculo do p-value</w:t>
        </w:r>
        <w:r w:rsidR="0045068D">
          <w:rPr>
            <w:noProof/>
            <w:webHidden/>
          </w:rPr>
          <w:tab/>
        </w:r>
        <w:r w:rsidR="0045068D">
          <w:rPr>
            <w:noProof/>
            <w:webHidden/>
          </w:rPr>
          <w:fldChar w:fldCharType="begin"/>
        </w:r>
        <w:r w:rsidR="0045068D">
          <w:rPr>
            <w:noProof/>
            <w:webHidden/>
          </w:rPr>
          <w:instrText xml:space="preserve"> PAGEREF _Toc170506687 \h </w:instrText>
        </w:r>
        <w:r w:rsidR="0045068D">
          <w:rPr>
            <w:noProof/>
            <w:webHidden/>
          </w:rPr>
        </w:r>
        <w:r w:rsidR="0045068D">
          <w:rPr>
            <w:noProof/>
            <w:webHidden/>
          </w:rPr>
          <w:fldChar w:fldCharType="separate"/>
        </w:r>
        <w:r w:rsidR="0045068D">
          <w:rPr>
            <w:noProof/>
            <w:webHidden/>
          </w:rPr>
          <w:t>25</w:t>
        </w:r>
        <w:r w:rsidR="0045068D">
          <w:rPr>
            <w:noProof/>
            <w:webHidden/>
          </w:rPr>
          <w:fldChar w:fldCharType="end"/>
        </w:r>
      </w:hyperlink>
    </w:p>
    <w:p w14:paraId="677E8111" w14:textId="39700F6E"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8" w:history="1">
        <w:r w:rsidR="0045068D" w:rsidRPr="00FA23EE">
          <w:rPr>
            <w:rStyle w:val="Hyperlink"/>
            <w:noProof/>
            <w:lang w:val="pt-PT"/>
          </w:rPr>
          <w:t>Figura 24 – Media Consumo Energia Total com a lanterna desligada durante 2 minutos</w:t>
        </w:r>
        <w:r w:rsidR="0045068D">
          <w:rPr>
            <w:noProof/>
            <w:webHidden/>
          </w:rPr>
          <w:tab/>
        </w:r>
        <w:r w:rsidR="0045068D">
          <w:rPr>
            <w:noProof/>
            <w:webHidden/>
          </w:rPr>
          <w:fldChar w:fldCharType="begin"/>
        </w:r>
        <w:r w:rsidR="0045068D">
          <w:rPr>
            <w:noProof/>
            <w:webHidden/>
          </w:rPr>
          <w:instrText xml:space="preserve"> PAGEREF _Toc170506688 \h </w:instrText>
        </w:r>
        <w:r w:rsidR="0045068D">
          <w:rPr>
            <w:noProof/>
            <w:webHidden/>
          </w:rPr>
        </w:r>
        <w:r w:rsidR="0045068D">
          <w:rPr>
            <w:noProof/>
            <w:webHidden/>
          </w:rPr>
          <w:fldChar w:fldCharType="separate"/>
        </w:r>
        <w:r w:rsidR="0045068D">
          <w:rPr>
            <w:noProof/>
            <w:webHidden/>
          </w:rPr>
          <w:t>26</w:t>
        </w:r>
        <w:r w:rsidR="0045068D">
          <w:rPr>
            <w:noProof/>
            <w:webHidden/>
          </w:rPr>
          <w:fldChar w:fldCharType="end"/>
        </w:r>
      </w:hyperlink>
    </w:p>
    <w:p w14:paraId="7B2A64F4" w14:textId="39F3A18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89" w:history="1">
        <w:r w:rsidR="0045068D" w:rsidRPr="00FA23EE">
          <w:rPr>
            <w:rStyle w:val="Hyperlink"/>
            <w:noProof/>
            <w:lang w:val="pt-PT"/>
          </w:rPr>
          <w:t>Figura 25 – Tabela com valores recolhidos para o consumo Energia Total com a lanterna desligada durante 2 minutos.</w:t>
        </w:r>
        <w:r w:rsidR="0045068D">
          <w:rPr>
            <w:noProof/>
            <w:webHidden/>
          </w:rPr>
          <w:tab/>
        </w:r>
        <w:r w:rsidR="0045068D">
          <w:rPr>
            <w:noProof/>
            <w:webHidden/>
          </w:rPr>
          <w:fldChar w:fldCharType="begin"/>
        </w:r>
        <w:r w:rsidR="0045068D">
          <w:rPr>
            <w:noProof/>
            <w:webHidden/>
          </w:rPr>
          <w:instrText xml:space="preserve"> PAGEREF _Toc170506689 \h </w:instrText>
        </w:r>
        <w:r w:rsidR="0045068D">
          <w:rPr>
            <w:noProof/>
            <w:webHidden/>
          </w:rPr>
        </w:r>
        <w:r w:rsidR="0045068D">
          <w:rPr>
            <w:noProof/>
            <w:webHidden/>
          </w:rPr>
          <w:fldChar w:fldCharType="separate"/>
        </w:r>
        <w:r w:rsidR="0045068D">
          <w:rPr>
            <w:noProof/>
            <w:webHidden/>
          </w:rPr>
          <w:t>27</w:t>
        </w:r>
        <w:r w:rsidR="0045068D">
          <w:rPr>
            <w:noProof/>
            <w:webHidden/>
          </w:rPr>
          <w:fldChar w:fldCharType="end"/>
        </w:r>
      </w:hyperlink>
    </w:p>
    <w:p w14:paraId="246FE78B" w14:textId="5286A19E"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0" w:history="1">
        <w:r w:rsidR="0045068D" w:rsidRPr="00FA23EE">
          <w:rPr>
            <w:rStyle w:val="Hyperlink"/>
            <w:noProof/>
            <w:lang w:val="pt-PT"/>
          </w:rPr>
          <w:t>Figura 26 – Cálculo do p-value</w:t>
        </w:r>
        <w:r w:rsidR="0045068D">
          <w:rPr>
            <w:noProof/>
            <w:webHidden/>
          </w:rPr>
          <w:tab/>
        </w:r>
        <w:r w:rsidR="0045068D">
          <w:rPr>
            <w:noProof/>
            <w:webHidden/>
          </w:rPr>
          <w:fldChar w:fldCharType="begin"/>
        </w:r>
        <w:r w:rsidR="0045068D">
          <w:rPr>
            <w:noProof/>
            <w:webHidden/>
          </w:rPr>
          <w:instrText xml:space="preserve"> PAGEREF _Toc170506690 \h </w:instrText>
        </w:r>
        <w:r w:rsidR="0045068D">
          <w:rPr>
            <w:noProof/>
            <w:webHidden/>
          </w:rPr>
        </w:r>
        <w:r w:rsidR="0045068D">
          <w:rPr>
            <w:noProof/>
            <w:webHidden/>
          </w:rPr>
          <w:fldChar w:fldCharType="separate"/>
        </w:r>
        <w:r w:rsidR="0045068D">
          <w:rPr>
            <w:noProof/>
            <w:webHidden/>
          </w:rPr>
          <w:t>27</w:t>
        </w:r>
        <w:r w:rsidR="0045068D">
          <w:rPr>
            <w:noProof/>
            <w:webHidden/>
          </w:rPr>
          <w:fldChar w:fldCharType="end"/>
        </w:r>
      </w:hyperlink>
    </w:p>
    <w:p w14:paraId="74127F8F" w14:textId="243BFEAF"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1" w:history="1">
        <w:r w:rsidR="0045068D" w:rsidRPr="00FA23EE">
          <w:rPr>
            <w:rStyle w:val="Hyperlink"/>
            <w:noProof/>
            <w:lang w:val="pt-PT"/>
          </w:rPr>
          <w:t>Figura 27 – Media Consumo Energia Total com a lanterna desligada durante 1 minuto</w:t>
        </w:r>
        <w:r w:rsidR="0045068D">
          <w:rPr>
            <w:noProof/>
            <w:webHidden/>
          </w:rPr>
          <w:tab/>
        </w:r>
        <w:r w:rsidR="0045068D">
          <w:rPr>
            <w:noProof/>
            <w:webHidden/>
          </w:rPr>
          <w:fldChar w:fldCharType="begin"/>
        </w:r>
        <w:r w:rsidR="0045068D">
          <w:rPr>
            <w:noProof/>
            <w:webHidden/>
          </w:rPr>
          <w:instrText xml:space="preserve"> PAGEREF _Toc170506691 \h </w:instrText>
        </w:r>
        <w:r w:rsidR="0045068D">
          <w:rPr>
            <w:noProof/>
            <w:webHidden/>
          </w:rPr>
        </w:r>
        <w:r w:rsidR="0045068D">
          <w:rPr>
            <w:noProof/>
            <w:webHidden/>
          </w:rPr>
          <w:fldChar w:fldCharType="separate"/>
        </w:r>
        <w:r w:rsidR="0045068D">
          <w:rPr>
            <w:noProof/>
            <w:webHidden/>
          </w:rPr>
          <w:t>28</w:t>
        </w:r>
        <w:r w:rsidR="0045068D">
          <w:rPr>
            <w:noProof/>
            <w:webHidden/>
          </w:rPr>
          <w:fldChar w:fldCharType="end"/>
        </w:r>
      </w:hyperlink>
    </w:p>
    <w:p w14:paraId="04B47668" w14:textId="5809BE91"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2" w:history="1">
        <w:r w:rsidR="0045068D" w:rsidRPr="00FA23EE">
          <w:rPr>
            <w:rStyle w:val="Hyperlink"/>
            <w:noProof/>
            <w:lang w:val="pt-PT"/>
          </w:rPr>
          <w:t>Figura 28 – Tabela com valores recolhidos para o consumo Energia Total com a lanterna desligada durante 1 minuto.</w:t>
        </w:r>
        <w:r w:rsidR="0045068D">
          <w:rPr>
            <w:noProof/>
            <w:webHidden/>
          </w:rPr>
          <w:tab/>
        </w:r>
        <w:r w:rsidR="0045068D">
          <w:rPr>
            <w:noProof/>
            <w:webHidden/>
          </w:rPr>
          <w:fldChar w:fldCharType="begin"/>
        </w:r>
        <w:r w:rsidR="0045068D">
          <w:rPr>
            <w:noProof/>
            <w:webHidden/>
          </w:rPr>
          <w:instrText xml:space="preserve"> PAGEREF _Toc170506692 \h </w:instrText>
        </w:r>
        <w:r w:rsidR="0045068D">
          <w:rPr>
            <w:noProof/>
            <w:webHidden/>
          </w:rPr>
        </w:r>
        <w:r w:rsidR="0045068D">
          <w:rPr>
            <w:noProof/>
            <w:webHidden/>
          </w:rPr>
          <w:fldChar w:fldCharType="separate"/>
        </w:r>
        <w:r w:rsidR="0045068D">
          <w:rPr>
            <w:noProof/>
            <w:webHidden/>
          </w:rPr>
          <w:t>29</w:t>
        </w:r>
        <w:r w:rsidR="0045068D">
          <w:rPr>
            <w:noProof/>
            <w:webHidden/>
          </w:rPr>
          <w:fldChar w:fldCharType="end"/>
        </w:r>
      </w:hyperlink>
    </w:p>
    <w:p w14:paraId="1A2F2529" w14:textId="41BCC6E3"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3" w:history="1">
        <w:r w:rsidR="0045068D" w:rsidRPr="00FA23EE">
          <w:rPr>
            <w:rStyle w:val="Hyperlink"/>
            <w:noProof/>
            <w:lang w:val="pt-PT"/>
          </w:rPr>
          <w:t>Figura 29 – Cálculo do p-value</w:t>
        </w:r>
        <w:r w:rsidR="0045068D">
          <w:rPr>
            <w:noProof/>
            <w:webHidden/>
          </w:rPr>
          <w:tab/>
        </w:r>
        <w:r w:rsidR="0045068D">
          <w:rPr>
            <w:noProof/>
            <w:webHidden/>
          </w:rPr>
          <w:fldChar w:fldCharType="begin"/>
        </w:r>
        <w:r w:rsidR="0045068D">
          <w:rPr>
            <w:noProof/>
            <w:webHidden/>
          </w:rPr>
          <w:instrText xml:space="preserve"> PAGEREF _Toc170506693 \h </w:instrText>
        </w:r>
        <w:r w:rsidR="0045068D">
          <w:rPr>
            <w:noProof/>
            <w:webHidden/>
          </w:rPr>
        </w:r>
        <w:r w:rsidR="0045068D">
          <w:rPr>
            <w:noProof/>
            <w:webHidden/>
          </w:rPr>
          <w:fldChar w:fldCharType="separate"/>
        </w:r>
        <w:r w:rsidR="0045068D">
          <w:rPr>
            <w:noProof/>
            <w:webHidden/>
          </w:rPr>
          <w:t>29</w:t>
        </w:r>
        <w:r w:rsidR="0045068D">
          <w:rPr>
            <w:noProof/>
            <w:webHidden/>
          </w:rPr>
          <w:fldChar w:fldCharType="end"/>
        </w:r>
      </w:hyperlink>
    </w:p>
    <w:p w14:paraId="1DB16446" w14:textId="40817CF4"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4" w:history="1">
        <w:r w:rsidR="0045068D" w:rsidRPr="00FA23EE">
          <w:rPr>
            <w:rStyle w:val="Hyperlink"/>
            <w:noProof/>
            <w:lang w:val="pt-PT"/>
          </w:rPr>
          <w:t>Figura 30 – Media Consumo Energia Total com a lanterna ligada durante 3 minutos</w:t>
        </w:r>
        <w:r w:rsidR="0045068D">
          <w:rPr>
            <w:noProof/>
            <w:webHidden/>
          </w:rPr>
          <w:tab/>
        </w:r>
        <w:r w:rsidR="0045068D">
          <w:rPr>
            <w:noProof/>
            <w:webHidden/>
          </w:rPr>
          <w:fldChar w:fldCharType="begin"/>
        </w:r>
        <w:r w:rsidR="0045068D">
          <w:rPr>
            <w:noProof/>
            <w:webHidden/>
          </w:rPr>
          <w:instrText xml:space="preserve"> PAGEREF _Toc170506694 \h </w:instrText>
        </w:r>
        <w:r w:rsidR="0045068D">
          <w:rPr>
            <w:noProof/>
            <w:webHidden/>
          </w:rPr>
        </w:r>
        <w:r w:rsidR="0045068D">
          <w:rPr>
            <w:noProof/>
            <w:webHidden/>
          </w:rPr>
          <w:fldChar w:fldCharType="separate"/>
        </w:r>
        <w:r w:rsidR="0045068D">
          <w:rPr>
            <w:noProof/>
            <w:webHidden/>
          </w:rPr>
          <w:t>30</w:t>
        </w:r>
        <w:r w:rsidR="0045068D">
          <w:rPr>
            <w:noProof/>
            <w:webHidden/>
          </w:rPr>
          <w:fldChar w:fldCharType="end"/>
        </w:r>
      </w:hyperlink>
    </w:p>
    <w:p w14:paraId="396084C2" w14:textId="297C65F6"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5" w:history="1">
        <w:r w:rsidR="0045068D" w:rsidRPr="00FA23EE">
          <w:rPr>
            <w:rStyle w:val="Hyperlink"/>
            <w:noProof/>
            <w:lang w:val="pt-PT"/>
          </w:rPr>
          <w:t>Figura 31 – Tabela com valores recolhidos para o consumo Energia Total com a lanterna ligada durante 3 minutos.</w:t>
        </w:r>
        <w:r w:rsidR="0045068D">
          <w:rPr>
            <w:noProof/>
            <w:webHidden/>
          </w:rPr>
          <w:tab/>
        </w:r>
        <w:r w:rsidR="0045068D">
          <w:rPr>
            <w:noProof/>
            <w:webHidden/>
          </w:rPr>
          <w:fldChar w:fldCharType="begin"/>
        </w:r>
        <w:r w:rsidR="0045068D">
          <w:rPr>
            <w:noProof/>
            <w:webHidden/>
          </w:rPr>
          <w:instrText xml:space="preserve"> PAGEREF _Toc170506695 \h </w:instrText>
        </w:r>
        <w:r w:rsidR="0045068D">
          <w:rPr>
            <w:noProof/>
            <w:webHidden/>
          </w:rPr>
        </w:r>
        <w:r w:rsidR="0045068D">
          <w:rPr>
            <w:noProof/>
            <w:webHidden/>
          </w:rPr>
          <w:fldChar w:fldCharType="separate"/>
        </w:r>
        <w:r w:rsidR="0045068D">
          <w:rPr>
            <w:noProof/>
            <w:webHidden/>
          </w:rPr>
          <w:t>31</w:t>
        </w:r>
        <w:r w:rsidR="0045068D">
          <w:rPr>
            <w:noProof/>
            <w:webHidden/>
          </w:rPr>
          <w:fldChar w:fldCharType="end"/>
        </w:r>
      </w:hyperlink>
    </w:p>
    <w:p w14:paraId="46D1CA36" w14:textId="418C3C04"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6" w:history="1">
        <w:r w:rsidR="0045068D" w:rsidRPr="00FA23EE">
          <w:rPr>
            <w:rStyle w:val="Hyperlink"/>
            <w:noProof/>
            <w:lang w:val="pt-PT"/>
          </w:rPr>
          <w:t>Figura 32 – Cálculo do p-value</w:t>
        </w:r>
        <w:r w:rsidR="0045068D">
          <w:rPr>
            <w:noProof/>
            <w:webHidden/>
          </w:rPr>
          <w:tab/>
        </w:r>
        <w:r w:rsidR="0045068D">
          <w:rPr>
            <w:noProof/>
            <w:webHidden/>
          </w:rPr>
          <w:fldChar w:fldCharType="begin"/>
        </w:r>
        <w:r w:rsidR="0045068D">
          <w:rPr>
            <w:noProof/>
            <w:webHidden/>
          </w:rPr>
          <w:instrText xml:space="preserve"> PAGEREF _Toc170506696 \h </w:instrText>
        </w:r>
        <w:r w:rsidR="0045068D">
          <w:rPr>
            <w:noProof/>
            <w:webHidden/>
          </w:rPr>
        </w:r>
        <w:r w:rsidR="0045068D">
          <w:rPr>
            <w:noProof/>
            <w:webHidden/>
          </w:rPr>
          <w:fldChar w:fldCharType="separate"/>
        </w:r>
        <w:r w:rsidR="0045068D">
          <w:rPr>
            <w:noProof/>
            <w:webHidden/>
          </w:rPr>
          <w:t>31</w:t>
        </w:r>
        <w:r w:rsidR="0045068D">
          <w:rPr>
            <w:noProof/>
            <w:webHidden/>
          </w:rPr>
          <w:fldChar w:fldCharType="end"/>
        </w:r>
      </w:hyperlink>
    </w:p>
    <w:p w14:paraId="79475B3F" w14:textId="1100F75F"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7" w:history="1">
        <w:r w:rsidR="0045068D" w:rsidRPr="00FA23EE">
          <w:rPr>
            <w:rStyle w:val="Hyperlink"/>
            <w:noProof/>
            <w:lang w:val="pt-PT"/>
          </w:rPr>
          <w:t>Figura 33 – Media Consumo Energia Total com a lanterna ligada durante 2 minutos</w:t>
        </w:r>
        <w:r w:rsidR="0045068D">
          <w:rPr>
            <w:noProof/>
            <w:webHidden/>
          </w:rPr>
          <w:tab/>
        </w:r>
        <w:r w:rsidR="0045068D">
          <w:rPr>
            <w:noProof/>
            <w:webHidden/>
          </w:rPr>
          <w:fldChar w:fldCharType="begin"/>
        </w:r>
        <w:r w:rsidR="0045068D">
          <w:rPr>
            <w:noProof/>
            <w:webHidden/>
          </w:rPr>
          <w:instrText xml:space="preserve"> PAGEREF _Toc170506697 \h </w:instrText>
        </w:r>
        <w:r w:rsidR="0045068D">
          <w:rPr>
            <w:noProof/>
            <w:webHidden/>
          </w:rPr>
        </w:r>
        <w:r w:rsidR="0045068D">
          <w:rPr>
            <w:noProof/>
            <w:webHidden/>
          </w:rPr>
          <w:fldChar w:fldCharType="separate"/>
        </w:r>
        <w:r w:rsidR="0045068D">
          <w:rPr>
            <w:noProof/>
            <w:webHidden/>
          </w:rPr>
          <w:t>32</w:t>
        </w:r>
        <w:r w:rsidR="0045068D">
          <w:rPr>
            <w:noProof/>
            <w:webHidden/>
          </w:rPr>
          <w:fldChar w:fldCharType="end"/>
        </w:r>
      </w:hyperlink>
    </w:p>
    <w:p w14:paraId="418473BA" w14:textId="5FB801AD"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8" w:history="1">
        <w:r w:rsidR="0045068D" w:rsidRPr="00FA23EE">
          <w:rPr>
            <w:rStyle w:val="Hyperlink"/>
            <w:noProof/>
            <w:lang w:val="pt-PT"/>
          </w:rPr>
          <w:t>Figura 34 – Tabela com valores recolhidos para o consumo Energia Total com a lanterna ligada durante 2 minutos.</w:t>
        </w:r>
        <w:r w:rsidR="0045068D">
          <w:rPr>
            <w:noProof/>
            <w:webHidden/>
          </w:rPr>
          <w:tab/>
        </w:r>
        <w:r w:rsidR="0045068D">
          <w:rPr>
            <w:noProof/>
            <w:webHidden/>
          </w:rPr>
          <w:fldChar w:fldCharType="begin"/>
        </w:r>
        <w:r w:rsidR="0045068D">
          <w:rPr>
            <w:noProof/>
            <w:webHidden/>
          </w:rPr>
          <w:instrText xml:space="preserve"> PAGEREF _Toc170506698 \h </w:instrText>
        </w:r>
        <w:r w:rsidR="0045068D">
          <w:rPr>
            <w:noProof/>
            <w:webHidden/>
          </w:rPr>
        </w:r>
        <w:r w:rsidR="0045068D">
          <w:rPr>
            <w:noProof/>
            <w:webHidden/>
          </w:rPr>
          <w:fldChar w:fldCharType="separate"/>
        </w:r>
        <w:r w:rsidR="0045068D">
          <w:rPr>
            <w:noProof/>
            <w:webHidden/>
          </w:rPr>
          <w:t>33</w:t>
        </w:r>
        <w:r w:rsidR="0045068D">
          <w:rPr>
            <w:noProof/>
            <w:webHidden/>
          </w:rPr>
          <w:fldChar w:fldCharType="end"/>
        </w:r>
      </w:hyperlink>
    </w:p>
    <w:p w14:paraId="11587985" w14:textId="3092DBAC" w:rsidR="0045068D" w:rsidRDefault="00000000">
      <w:pPr>
        <w:pStyle w:val="TableofFigures"/>
        <w:tabs>
          <w:tab w:val="right" w:leader="dot" w:pos="8495"/>
        </w:tabs>
        <w:rPr>
          <w:rFonts w:eastAsiaTheme="minorEastAsia"/>
          <w:noProof/>
          <w:kern w:val="2"/>
          <w:sz w:val="24"/>
          <w:szCs w:val="24"/>
          <w14:ligatures w14:val="standardContextual"/>
        </w:rPr>
      </w:pPr>
      <w:hyperlink w:anchor="_Toc170506699" w:history="1">
        <w:r w:rsidR="0045068D" w:rsidRPr="00FA23EE">
          <w:rPr>
            <w:rStyle w:val="Hyperlink"/>
            <w:noProof/>
            <w:lang w:val="pt-PT"/>
          </w:rPr>
          <w:t>Figura 35 – Cálculo do p-value</w:t>
        </w:r>
        <w:r w:rsidR="0045068D">
          <w:rPr>
            <w:noProof/>
            <w:webHidden/>
          </w:rPr>
          <w:tab/>
        </w:r>
        <w:r w:rsidR="0045068D">
          <w:rPr>
            <w:noProof/>
            <w:webHidden/>
          </w:rPr>
          <w:fldChar w:fldCharType="begin"/>
        </w:r>
        <w:r w:rsidR="0045068D">
          <w:rPr>
            <w:noProof/>
            <w:webHidden/>
          </w:rPr>
          <w:instrText xml:space="preserve"> PAGEREF _Toc170506699 \h </w:instrText>
        </w:r>
        <w:r w:rsidR="0045068D">
          <w:rPr>
            <w:noProof/>
            <w:webHidden/>
          </w:rPr>
        </w:r>
        <w:r w:rsidR="0045068D">
          <w:rPr>
            <w:noProof/>
            <w:webHidden/>
          </w:rPr>
          <w:fldChar w:fldCharType="separate"/>
        </w:r>
        <w:r w:rsidR="0045068D">
          <w:rPr>
            <w:noProof/>
            <w:webHidden/>
          </w:rPr>
          <w:t>33</w:t>
        </w:r>
        <w:r w:rsidR="0045068D">
          <w:rPr>
            <w:noProof/>
            <w:webHidden/>
          </w:rPr>
          <w:fldChar w:fldCharType="end"/>
        </w:r>
      </w:hyperlink>
    </w:p>
    <w:p w14:paraId="0A3A99B8" w14:textId="3F649F08"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0" w:history="1">
        <w:r w:rsidR="0045068D" w:rsidRPr="00FA23EE">
          <w:rPr>
            <w:rStyle w:val="Hyperlink"/>
            <w:noProof/>
            <w:lang w:val="pt-PT"/>
          </w:rPr>
          <w:t>Figura 36 – Media Consumo Energia Total com a lanterna ligada durante 1 minuto</w:t>
        </w:r>
        <w:r w:rsidR="0045068D">
          <w:rPr>
            <w:noProof/>
            <w:webHidden/>
          </w:rPr>
          <w:tab/>
        </w:r>
        <w:r w:rsidR="0045068D">
          <w:rPr>
            <w:noProof/>
            <w:webHidden/>
          </w:rPr>
          <w:fldChar w:fldCharType="begin"/>
        </w:r>
        <w:r w:rsidR="0045068D">
          <w:rPr>
            <w:noProof/>
            <w:webHidden/>
          </w:rPr>
          <w:instrText xml:space="preserve"> PAGEREF _Toc170506700 \h </w:instrText>
        </w:r>
        <w:r w:rsidR="0045068D">
          <w:rPr>
            <w:noProof/>
            <w:webHidden/>
          </w:rPr>
        </w:r>
        <w:r w:rsidR="0045068D">
          <w:rPr>
            <w:noProof/>
            <w:webHidden/>
          </w:rPr>
          <w:fldChar w:fldCharType="separate"/>
        </w:r>
        <w:r w:rsidR="0045068D">
          <w:rPr>
            <w:noProof/>
            <w:webHidden/>
          </w:rPr>
          <w:t>34</w:t>
        </w:r>
        <w:r w:rsidR="0045068D">
          <w:rPr>
            <w:noProof/>
            <w:webHidden/>
          </w:rPr>
          <w:fldChar w:fldCharType="end"/>
        </w:r>
      </w:hyperlink>
    </w:p>
    <w:p w14:paraId="0527D661" w14:textId="40B916C9"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1" w:history="1">
        <w:r w:rsidR="0045068D" w:rsidRPr="00FA23EE">
          <w:rPr>
            <w:rStyle w:val="Hyperlink"/>
            <w:noProof/>
            <w:lang w:val="pt-PT"/>
          </w:rPr>
          <w:t>Figura 37 – Tabela com valores recolhidos para o consumo Energia Total com a lanterna ligada durante 1 minuto.</w:t>
        </w:r>
        <w:r w:rsidR="0045068D">
          <w:rPr>
            <w:noProof/>
            <w:webHidden/>
          </w:rPr>
          <w:tab/>
        </w:r>
        <w:r w:rsidR="0045068D">
          <w:rPr>
            <w:noProof/>
            <w:webHidden/>
          </w:rPr>
          <w:fldChar w:fldCharType="begin"/>
        </w:r>
        <w:r w:rsidR="0045068D">
          <w:rPr>
            <w:noProof/>
            <w:webHidden/>
          </w:rPr>
          <w:instrText xml:space="preserve"> PAGEREF _Toc170506701 \h </w:instrText>
        </w:r>
        <w:r w:rsidR="0045068D">
          <w:rPr>
            <w:noProof/>
            <w:webHidden/>
          </w:rPr>
        </w:r>
        <w:r w:rsidR="0045068D">
          <w:rPr>
            <w:noProof/>
            <w:webHidden/>
          </w:rPr>
          <w:fldChar w:fldCharType="separate"/>
        </w:r>
        <w:r w:rsidR="0045068D">
          <w:rPr>
            <w:noProof/>
            <w:webHidden/>
          </w:rPr>
          <w:t>35</w:t>
        </w:r>
        <w:r w:rsidR="0045068D">
          <w:rPr>
            <w:noProof/>
            <w:webHidden/>
          </w:rPr>
          <w:fldChar w:fldCharType="end"/>
        </w:r>
      </w:hyperlink>
    </w:p>
    <w:p w14:paraId="6457F2FF" w14:textId="01145053"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2" w:history="1">
        <w:r w:rsidR="0045068D" w:rsidRPr="00FA23EE">
          <w:rPr>
            <w:rStyle w:val="Hyperlink"/>
            <w:noProof/>
            <w:lang w:val="pt-PT"/>
          </w:rPr>
          <w:t>Figura 38 – Cálculo do p-value</w:t>
        </w:r>
        <w:r w:rsidR="0045068D">
          <w:rPr>
            <w:noProof/>
            <w:webHidden/>
          </w:rPr>
          <w:tab/>
        </w:r>
        <w:r w:rsidR="0045068D">
          <w:rPr>
            <w:noProof/>
            <w:webHidden/>
          </w:rPr>
          <w:fldChar w:fldCharType="begin"/>
        </w:r>
        <w:r w:rsidR="0045068D">
          <w:rPr>
            <w:noProof/>
            <w:webHidden/>
          </w:rPr>
          <w:instrText xml:space="preserve"> PAGEREF _Toc170506702 \h </w:instrText>
        </w:r>
        <w:r w:rsidR="0045068D">
          <w:rPr>
            <w:noProof/>
            <w:webHidden/>
          </w:rPr>
        </w:r>
        <w:r w:rsidR="0045068D">
          <w:rPr>
            <w:noProof/>
            <w:webHidden/>
          </w:rPr>
          <w:fldChar w:fldCharType="separate"/>
        </w:r>
        <w:r w:rsidR="0045068D">
          <w:rPr>
            <w:noProof/>
            <w:webHidden/>
          </w:rPr>
          <w:t>35</w:t>
        </w:r>
        <w:r w:rsidR="0045068D">
          <w:rPr>
            <w:noProof/>
            <w:webHidden/>
          </w:rPr>
          <w:fldChar w:fldCharType="end"/>
        </w:r>
      </w:hyperlink>
    </w:p>
    <w:p w14:paraId="1D11FD7A" w14:textId="4C1A0951"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3" w:history="1">
        <w:r w:rsidR="0045068D" w:rsidRPr="00FA23EE">
          <w:rPr>
            <w:rStyle w:val="Hyperlink"/>
            <w:noProof/>
            <w:lang w:val="pt-PT"/>
          </w:rPr>
          <w:t>Figura 39 – Media Consumo Energia Total com taxa de atualização a 120Hz</w:t>
        </w:r>
        <w:r w:rsidR="0045068D">
          <w:rPr>
            <w:noProof/>
            <w:webHidden/>
          </w:rPr>
          <w:tab/>
        </w:r>
        <w:r w:rsidR="0045068D">
          <w:rPr>
            <w:noProof/>
            <w:webHidden/>
          </w:rPr>
          <w:fldChar w:fldCharType="begin"/>
        </w:r>
        <w:r w:rsidR="0045068D">
          <w:rPr>
            <w:noProof/>
            <w:webHidden/>
          </w:rPr>
          <w:instrText xml:space="preserve"> PAGEREF _Toc170506703 \h </w:instrText>
        </w:r>
        <w:r w:rsidR="0045068D">
          <w:rPr>
            <w:noProof/>
            <w:webHidden/>
          </w:rPr>
        </w:r>
        <w:r w:rsidR="0045068D">
          <w:rPr>
            <w:noProof/>
            <w:webHidden/>
          </w:rPr>
          <w:fldChar w:fldCharType="separate"/>
        </w:r>
        <w:r w:rsidR="0045068D">
          <w:rPr>
            <w:noProof/>
            <w:webHidden/>
          </w:rPr>
          <w:t>37</w:t>
        </w:r>
        <w:r w:rsidR="0045068D">
          <w:rPr>
            <w:noProof/>
            <w:webHidden/>
          </w:rPr>
          <w:fldChar w:fldCharType="end"/>
        </w:r>
      </w:hyperlink>
    </w:p>
    <w:p w14:paraId="5635E6D1" w14:textId="1B5554AB"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4" w:history="1">
        <w:r w:rsidR="0045068D" w:rsidRPr="00FA23EE">
          <w:rPr>
            <w:rStyle w:val="Hyperlink"/>
            <w:noProof/>
            <w:lang w:val="pt-PT"/>
          </w:rPr>
          <w:t>Figura 40 – Tabela com valores recolhidos para o consumo Energia Total com taxa de atualização a 120Hz</w:t>
        </w:r>
        <w:r w:rsidR="0045068D">
          <w:rPr>
            <w:noProof/>
            <w:webHidden/>
          </w:rPr>
          <w:tab/>
        </w:r>
        <w:r w:rsidR="0045068D">
          <w:rPr>
            <w:noProof/>
            <w:webHidden/>
          </w:rPr>
          <w:fldChar w:fldCharType="begin"/>
        </w:r>
        <w:r w:rsidR="0045068D">
          <w:rPr>
            <w:noProof/>
            <w:webHidden/>
          </w:rPr>
          <w:instrText xml:space="preserve"> PAGEREF _Toc170506704 \h </w:instrText>
        </w:r>
        <w:r w:rsidR="0045068D">
          <w:rPr>
            <w:noProof/>
            <w:webHidden/>
          </w:rPr>
        </w:r>
        <w:r w:rsidR="0045068D">
          <w:rPr>
            <w:noProof/>
            <w:webHidden/>
          </w:rPr>
          <w:fldChar w:fldCharType="separate"/>
        </w:r>
        <w:r w:rsidR="0045068D">
          <w:rPr>
            <w:noProof/>
            <w:webHidden/>
          </w:rPr>
          <w:t>38</w:t>
        </w:r>
        <w:r w:rsidR="0045068D">
          <w:rPr>
            <w:noProof/>
            <w:webHidden/>
          </w:rPr>
          <w:fldChar w:fldCharType="end"/>
        </w:r>
      </w:hyperlink>
    </w:p>
    <w:p w14:paraId="6CE4D449" w14:textId="6B94F648"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5" w:history="1">
        <w:r w:rsidR="0045068D" w:rsidRPr="00FA23EE">
          <w:rPr>
            <w:rStyle w:val="Hyperlink"/>
            <w:noProof/>
            <w:lang w:val="pt-PT"/>
          </w:rPr>
          <w:t>Figura 41 – Cálculo do p-value</w:t>
        </w:r>
        <w:r w:rsidR="0045068D">
          <w:rPr>
            <w:noProof/>
            <w:webHidden/>
          </w:rPr>
          <w:tab/>
        </w:r>
        <w:r w:rsidR="0045068D">
          <w:rPr>
            <w:noProof/>
            <w:webHidden/>
          </w:rPr>
          <w:fldChar w:fldCharType="begin"/>
        </w:r>
        <w:r w:rsidR="0045068D">
          <w:rPr>
            <w:noProof/>
            <w:webHidden/>
          </w:rPr>
          <w:instrText xml:space="preserve"> PAGEREF _Toc170506705 \h </w:instrText>
        </w:r>
        <w:r w:rsidR="0045068D">
          <w:rPr>
            <w:noProof/>
            <w:webHidden/>
          </w:rPr>
        </w:r>
        <w:r w:rsidR="0045068D">
          <w:rPr>
            <w:noProof/>
            <w:webHidden/>
          </w:rPr>
          <w:fldChar w:fldCharType="separate"/>
        </w:r>
        <w:r w:rsidR="0045068D">
          <w:rPr>
            <w:noProof/>
            <w:webHidden/>
          </w:rPr>
          <w:t>38</w:t>
        </w:r>
        <w:r w:rsidR="0045068D">
          <w:rPr>
            <w:noProof/>
            <w:webHidden/>
          </w:rPr>
          <w:fldChar w:fldCharType="end"/>
        </w:r>
      </w:hyperlink>
    </w:p>
    <w:p w14:paraId="21B0F819" w14:textId="1F32AE4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6" w:history="1">
        <w:r w:rsidR="0045068D" w:rsidRPr="00FA23EE">
          <w:rPr>
            <w:rStyle w:val="Hyperlink"/>
            <w:noProof/>
            <w:lang w:val="pt-PT"/>
          </w:rPr>
          <w:t>Figura 42 – Media Consumo Energia Total com taxa de atualização a 60Hz</w:t>
        </w:r>
        <w:r w:rsidR="0045068D">
          <w:rPr>
            <w:noProof/>
            <w:webHidden/>
          </w:rPr>
          <w:tab/>
        </w:r>
        <w:r w:rsidR="0045068D">
          <w:rPr>
            <w:noProof/>
            <w:webHidden/>
          </w:rPr>
          <w:fldChar w:fldCharType="begin"/>
        </w:r>
        <w:r w:rsidR="0045068D">
          <w:rPr>
            <w:noProof/>
            <w:webHidden/>
          </w:rPr>
          <w:instrText xml:space="preserve"> PAGEREF _Toc170506706 \h </w:instrText>
        </w:r>
        <w:r w:rsidR="0045068D">
          <w:rPr>
            <w:noProof/>
            <w:webHidden/>
          </w:rPr>
        </w:r>
        <w:r w:rsidR="0045068D">
          <w:rPr>
            <w:noProof/>
            <w:webHidden/>
          </w:rPr>
          <w:fldChar w:fldCharType="separate"/>
        </w:r>
        <w:r w:rsidR="0045068D">
          <w:rPr>
            <w:noProof/>
            <w:webHidden/>
          </w:rPr>
          <w:t>39</w:t>
        </w:r>
        <w:r w:rsidR="0045068D">
          <w:rPr>
            <w:noProof/>
            <w:webHidden/>
          </w:rPr>
          <w:fldChar w:fldCharType="end"/>
        </w:r>
      </w:hyperlink>
    </w:p>
    <w:p w14:paraId="1D2A8910" w14:textId="00756E7B"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7" w:history="1">
        <w:r w:rsidR="0045068D" w:rsidRPr="00FA23EE">
          <w:rPr>
            <w:rStyle w:val="Hyperlink"/>
            <w:noProof/>
            <w:lang w:val="pt-PT"/>
          </w:rPr>
          <w:t>Figura 43 – Tabela com valores recolhidos para o consumo Energia Total com taxa de atualização a 60Hz</w:t>
        </w:r>
        <w:r w:rsidR="0045068D">
          <w:rPr>
            <w:noProof/>
            <w:webHidden/>
          </w:rPr>
          <w:tab/>
        </w:r>
        <w:r w:rsidR="0045068D">
          <w:rPr>
            <w:noProof/>
            <w:webHidden/>
          </w:rPr>
          <w:fldChar w:fldCharType="begin"/>
        </w:r>
        <w:r w:rsidR="0045068D">
          <w:rPr>
            <w:noProof/>
            <w:webHidden/>
          </w:rPr>
          <w:instrText xml:space="preserve"> PAGEREF _Toc170506707 \h </w:instrText>
        </w:r>
        <w:r w:rsidR="0045068D">
          <w:rPr>
            <w:noProof/>
            <w:webHidden/>
          </w:rPr>
        </w:r>
        <w:r w:rsidR="0045068D">
          <w:rPr>
            <w:noProof/>
            <w:webHidden/>
          </w:rPr>
          <w:fldChar w:fldCharType="separate"/>
        </w:r>
        <w:r w:rsidR="0045068D">
          <w:rPr>
            <w:noProof/>
            <w:webHidden/>
          </w:rPr>
          <w:t>40</w:t>
        </w:r>
        <w:r w:rsidR="0045068D">
          <w:rPr>
            <w:noProof/>
            <w:webHidden/>
          </w:rPr>
          <w:fldChar w:fldCharType="end"/>
        </w:r>
      </w:hyperlink>
    </w:p>
    <w:p w14:paraId="03D8E436" w14:textId="5CD94B0E"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8" w:history="1">
        <w:r w:rsidR="0045068D" w:rsidRPr="00FA23EE">
          <w:rPr>
            <w:rStyle w:val="Hyperlink"/>
            <w:noProof/>
            <w:lang w:val="pt-PT"/>
          </w:rPr>
          <w:t>Figura 44 – Cálculo do p-value</w:t>
        </w:r>
        <w:r w:rsidR="0045068D">
          <w:rPr>
            <w:noProof/>
            <w:webHidden/>
          </w:rPr>
          <w:tab/>
        </w:r>
        <w:r w:rsidR="0045068D">
          <w:rPr>
            <w:noProof/>
            <w:webHidden/>
          </w:rPr>
          <w:fldChar w:fldCharType="begin"/>
        </w:r>
        <w:r w:rsidR="0045068D">
          <w:rPr>
            <w:noProof/>
            <w:webHidden/>
          </w:rPr>
          <w:instrText xml:space="preserve"> PAGEREF _Toc170506708 \h </w:instrText>
        </w:r>
        <w:r w:rsidR="0045068D">
          <w:rPr>
            <w:noProof/>
            <w:webHidden/>
          </w:rPr>
        </w:r>
        <w:r w:rsidR="0045068D">
          <w:rPr>
            <w:noProof/>
            <w:webHidden/>
          </w:rPr>
          <w:fldChar w:fldCharType="separate"/>
        </w:r>
        <w:r w:rsidR="0045068D">
          <w:rPr>
            <w:noProof/>
            <w:webHidden/>
          </w:rPr>
          <w:t>40</w:t>
        </w:r>
        <w:r w:rsidR="0045068D">
          <w:rPr>
            <w:noProof/>
            <w:webHidden/>
          </w:rPr>
          <w:fldChar w:fldCharType="end"/>
        </w:r>
      </w:hyperlink>
    </w:p>
    <w:p w14:paraId="32B7A457" w14:textId="496AC803"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09" w:history="1">
        <w:r w:rsidR="0045068D" w:rsidRPr="00FA23EE">
          <w:rPr>
            <w:rStyle w:val="Hyperlink"/>
            <w:noProof/>
            <w:lang w:val="pt-PT"/>
          </w:rPr>
          <w:t>Figura 45 – Media Consumo Energia Total light Mode durante 3min</w:t>
        </w:r>
        <w:r w:rsidR="0045068D">
          <w:rPr>
            <w:noProof/>
            <w:webHidden/>
          </w:rPr>
          <w:tab/>
        </w:r>
        <w:r w:rsidR="0045068D">
          <w:rPr>
            <w:noProof/>
            <w:webHidden/>
          </w:rPr>
          <w:fldChar w:fldCharType="begin"/>
        </w:r>
        <w:r w:rsidR="0045068D">
          <w:rPr>
            <w:noProof/>
            <w:webHidden/>
          </w:rPr>
          <w:instrText xml:space="preserve"> PAGEREF _Toc170506709 \h </w:instrText>
        </w:r>
        <w:r w:rsidR="0045068D">
          <w:rPr>
            <w:noProof/>
            <w:webHidden/>
          </w:rPr>
        </w:r>
        <w:r w:rsidR="0045068D">
          <w:rPr>
            <w:noProof/>
            <w:webHidden/>
          </w:rPr>
          <w:fldChar w:fldCharType="separate"/>
        </w:r>
        <w:r w:rsidR="0045068D">
          <w:rPr>
            <w:noProof/>
            <w:webHidden/>
          </w:rPr>
          <w:t>42</w:t>
        </w:r>
        <w:r w:rsidR="0045068D">
          <w:rPr>
            <w:noProof/>
            <w:webHidden/>
          </w:rPr>
          <w:fldChar w:fldCharType="end"/>
        </w:r>
      </w:hyperlink>
    </w:p>
    <w:p w14:paraId="4A286456" w14:textId="4CE32FF0"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0" w:history="1">
        <w:r w:rsidR="0045068D" w:rsidRPr="00FA23EE">
          <w:rPr>
            <w:rStyle w:val="Hyperlink"/>
            <w:noProof/>
            <w:lang w:val="pt-PT"/>
          </w:rPr>
          <w:t>Figura 46 – Tabela com valores recolhidos para o consumo Energia Total com Light mode durante 3min</w:t>
        </w:r>
        <w:r w:rsidR="0045068D">
          <w:rPr>
            <w:noProof/>
            <w:webHidden/>
          </w:rPr>
          <w:tab/>
        </w:r>
        <w:r w:rsidR="0045068D">
          <w:rPr>
            <w:noProof/>
            <w:webHidden/>
          </w:rPr>
          <w:fldChar w:fldCharType="begin"/>
        </w:r>
        <w:r w:rsidR="0045068D">
          <w:rPr>
            <w:noProof/>
            <w:webHidden/>
          </w:rPr>
          <w:instrText xml:space="preserve"> PAGEREF _Toc170506710 \h </w:instrText>
        </w:r>
        <w:r w:rsidR="0045068D">
          <w:rPr>
            <w:noProof/>
            <w:webHidden/>
          </w:rPr>
        </w:r>
        <w:r w:rsidR="0045068D">
          <w:rPr>
            <w:noProof/>
            <w:webHidden/>
          </w:rPr>
          <w:fldChar w:fldCharType="separate"/>
        </w:r>
        <w:r w:rsidR="0045068D">
          <w:rPr>
            <w:noProof/>
            <w:webHidden/>
          </w:rPr>
          <w:t>43</w:t>
        </w:r>
        <w:r w:rsidR="0045068D">
          <w:rPr>
            <w:noProof/>
            <w:webHidden/>
          </w:rPr>
          <w:fldChar w:fldCharType="end"/>
        </w:r>
      </w:hyperlink>
    </w:p>
    <w:p w14:paraId="0A9E2311" w14:textId="79222B4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1" w:history="1">
        <w:r w:rsidR="0045068D" w:rsidRPr="00FA23EE">
          <w:rPr>
            <w:rStyle w:val="Hyperlink"/>
            <w:noProof/>
            <w:lang w:val="pt-PT"/>
          </w:rPr>
          <w:t>Figura 47 – Cálculo do p-value</w:t>
        </w:r>
        <w:r w:rsidR="0045068D">
          <w:rPr>
            <w:noProof/>
            <w:webHidden/>
          </w:rPr>
          <w:tab/>
        </w:r>
        <w:r w:rsidR="0045068D">
          <w:rPr>
            <w:noProof/>
            <w:webHidden/>
          </w:rPr>
          <w:fldChar w:fldCharType="begin"/>
        </w:r>
        <w:r w:rsidR="0045068D">
          <w:rPr>
            <w:noProof/>
            <w:webHidden/>
          </w:rPr>
          <w:instrText xml:space="preserve"> PAGEREF _Toc170506711 \h </w:instrText>
        </w:r>
        <w:r w:rsidR="0045068D">
          <w:rPr>
            <w:noProof/>
            <w:webHidden/>
          </w:rPr>
        </w:r>
        <w:r w:rsidR="0045068D">
          <w:rPr>
            <w:noProof/>
            <w:webHidden/>
          </w:rPr>
          <w:fldChar w:fldCharType="separate"/>
        </w:r>
        <w:r w:rsidR="0045068D">
          <w:rPr>
            <w:noProof/>
            <w:webHidden/>
          </w:rPr>
          <w:t>43</w:t>
        </w:r>
        <w:r w:rsidR="0045068D">
          <w:rPr>
            <w:noProof/>
            <w:webHidden/>
          </w:rPr>
          <w:fldChar w:fldCharType="end"/>
        </w:r>
      </w:hyperlink>
    </w:p>
    <w:p w14:paraId="6FB40543" w14:textId="08995644"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2" w:history="1">
        <w:r w:rsidR="0045068D" w:rsidRPr="00FA23EE">
          <w:rPr>
            <w:rStyle w:val="Hyperlink"/>
            <w:noProof/>
            <w:lang w:val="pt-PT"/>
          </w:rPr>
          <w:t>Figura 48 – Media Consumo Energia Total Light Mode durante 2min</w:t>
        </w:r>
        <w:r w:rsidR="0045068D">
          <w:rPr>
            <w:noProof/>
            <w:webHidden/>
          </w:rPr>
          <w:tab/>
        </w:r>
        <w:r w:rsidR="0045068D">
          <w:rPr>
            <w:noProof/>
            <w:webHidden/>
          </w:rPr>
          <w:fldChar w:fldCharType="begin"/>
        </w:r>
        <w:r w:rsidR="0045068D">
          <w:rPr>
            <w:noProof/>
            <w:webHidden/>
          </w:rPr>
          <w:instrText xml:space="preserve"> PAGEREF _Toc170506712 \h </w:instrText>
        </w:r>
        <w:r w:rsidR="0045068D">
          <w:rPr>
            <w:noProof/>
            <w:webHidden/>
          </w:rPr>
        </w:r>
        <w:r w:rsidR="0045068D">
          <w:rPr>
            <w:noProof/>
            <w:webHidden/>
          </w:rPr>
          <w:fldChar w:fldCharType="separate"/>
        </w:r>
        <w:r w:rsidR="0045068D">
          <w:rPr>
            <w:noProof/>
            <w:webHidden/>
          </w:rPr>
          <w:t>44</w:t>
        </w:r>
        <w:r w:rsidR="0045068D">
          <w:rPr>
            <w:noProof/>
            <w:webHidden/>
          </w:rPr>
          <w:fldChar w:fldCharType="end"/>
        </w:r>
      </w:hyperlink>
    </w:p>
    <w:p w14:paraId="683ABD1F" w14:textId="0F5ED226"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3" w:history="1">
        <w:r w:rsidR="0045068D" w:rsidRPr="00FA23EE">
          <w:rPr>
            <w:rStyle w:val="Hyperlink"/>
            <w:noProof/>
            <w:lang w:val="pt-PT"/>
          </w:rPr>
          <w:t>Figura 49  – Tabela com valores recolhidos para o consumo Energia Total com Light mode durante 2min</w:t>
        </w:r>
        <w:r w:rsidR="0045068D">
          <w:rPr>
            <w:noProof/>
            <w:webHidden/>
          </w:rPr>
          <w:tab/>
        </w:r>
        <w:r w:rsidR="0045068D">
          <w:rPr>
            <w:noProof/>
            <w:webHidden/>
          </w:rPr>
          <w:fldChar w:fldCharType="begin"/>
        </w:r>
        <w:r w:rsidR="0045068D">
          <w:rPr>
            <w:noProof/>
            <w:webHidden/>
          </w:rPr>
          <w:instrText xml:space="preserve"> PAGEREF _Toc170506713 \h </w:instrText>
        </w:r>
        <w:r w:rsidR="0045068D">
          <w:rPr>
            <w:noProof/>
            <w:webHidden/>
          </w:rPr>
        </w:r>
        <w:r w:rsidR="0045068D">
          <w:rPr>
            <w:noProof/>
            <w:webHidden/>
          </w:rPr>
          <w:fldChar w:fldCharType="separate"/>
        </w:r>
        <w:r w:rsidR="0045068D">
          <w:rPr>
            <w:noProof/>
            <w:webHidden/>
          </w:rPr>
          <w:t>45</w:t>
        </w:r>
        <w:r w:rsidR="0045068D">
          <w:rPr>
            <w:noProof/>
            <w:webHidden/>
          </w:rPr>
          <w:fldChar w:fldCharType="end"/>
        </w:r>
      </w:hyperlink>
    </w:p>
    <w:p w14:paraId="307629C0" w14:textId="2FAC25E6"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4" w:history="1">
        <w:r w:rsidR="0045068D" w:rsidRPr="00FA23EE">
          <w:rPr>
            <w:rStyle w:val="Hyperlink"/>
            <w:noProof/>
            <w:lang w:val="pt-PT"/>
          </w:rPr>
          <w:t>Figura 50 – Cálculo do p-value</w:t>
        </w:r>
        <w:r w:rsidR="0045068D">
          <w:rPr>
            <w:noProof/>
            <w:webHidden/>
          </w:rPr>
          <w:tab/>
        </w:r>
        <w:r w:rsidR="0045068D">
          <w:rPr>
            <w:noProof/>
            <w:webHidden/>
          </w:rPr>
          <w:fldChar w:fldCharType="begin"/>
        </w:r>
        <w:r w:rsidR="0045068D">
          <w:rPr>
            <w:noProof/>
            <w:webHidden/>
          </w:rPr>
          <w:instrText xml:space="preserve"> PAGEREF _Toc170506714 \h </w:instrText>
        </w:r>
        <w:r w:rsidR="0045068D">
          <w:rPr>
            <w:noProof/>
            <w:webHidden/>
          </w:rPr>
        </w:r>
        <w:r w:rsidR="0045068D">
          <w:rPr>
            <w:noProof/>
            <w:webHidden/>
          </w:rPr>
          <w:fldChar w:fldCharType="separate"/>
        </w:r>
        <w:r w:rsidR="0045068D">
          <w:rPr>
            <w:noProof/>
            <w:webHidden/>
          </w:rPr>
          <w:t>45</w:t>
        </w:r>
        <w:r w:rsidR="0045068D">
          <w:rPr>
            <w:noProof/>
            <w:webHidden/>
          </w:rPr>
          <w:fldChar w:fldCharType="end"/>
        </w:r>
      </w:hyperlink>
    </w:p>
    <w:p w14:paraId="402C7C46" w14:textId="73AD49B4"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5" w:history="1">
        <w:r w:rsidR="0045068D" w:rsidRPr="00FA23EE">
          <w:rPr>
            <w:rStyle w:val="Hyperlink"/>
            <w:noProof/>
            <w:lang w:val="pt-PT"/>
          </w:rPr>
          <w:t>Figura 51 – Media Consumo Energia Total Light Mode durante 1min</w:t>
        </w:r>
        <w:r w:rsidR="0045068D">
          <w:rPr>
            <w:noProof/>
            <w:webHidden/>
          </w:rPr>
          <w:tab/>
        </w:r>
        <w:r w:rsidR="0045068D">
          <w:rPr>
            <w:noProof/>
            <w:webHidden/>
          </w:rPr>
          <w:fldChar w:fldCharType="begin"/>
        </w:r>
        <w:r w:rsidR="0045068D">
          <w:rPr>
            <w:noProof/>
            <w:webHidden/>
          </w:rPr>
          <w:instrText xml:space="preserve"> PAGEREF _Toc170506715 \h </w:instrText>
        </w:r>
        <w:r w:rsidR="0045068D">
          <w:rPr>
            <w:noProof/>
            <w:webHidden/>
          </w:rPr>
        </w:r>
        <w:r w:rsidR="0045068D">
          <w:rPr>
            <w:noProof/>
            <w:webHidden/>
          </w:rPr>
          <w:fldChar w:fldCharType="separate"/>
        </w:r>
        <w:r w:rsidR="0045068D">
          <w:rPr>
            <w:noProof/>
            <w:webHidden/>
          </w:rPr>
          <w:t>46</w:t>
        </w:r>
        <w:r w:rsidR="0045068D">
          <w:rPr>
            <w:noProof/>
            <w:webHidden/>
          </w:rPr>
          <w:fldChar w:fldCharType="end"/>
        </w:r>
      </w:hyperlink>
    </w:p>
    <w:p w14:paraId="05A854E3" w14:textId="05583100"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6" w:history="1">
        <w:r w:rsidR="0045068D" w:rsidRPr="00FA23EE">
          <w:rPr>
            <w:rStyle w:val="Hyperlink"/>
            <w:noProof/>
            <w:lang w:val="pt-PT"/>
          </w:rPr>
          <w:t>Figura 52 – Tabela com valores recolhidos para o consumo Energia Total com Light mode durante 3min</w:t>
        </w:r>
        <w:r w:rsidR="0045068D">
          <w:rPr>
            <w:noProof/>
            <w:webHidden/>
          </w:rPr>
          <w:tab/>
        </w:r>
        <w:r w:rsidR="0045068D">
          <w:rPr>
            <w:noProof/>
            <w:webHidden/>
          </w:rPr>
          <w:fldChar w:fldCharType="begin"/>
        </w:r>
        <w:r w:rsidR="0045068D">
          <w:rPr>
            <w:noProof/>
            <w:webHidden/>
          </w:rPr>
          <w:instrText xml:space="preserve"> PAGEREF _Toc170506716 \h </w:instrText>
        </w:r>
        <w:r w:rsidR="0045068D">
          <w:rPr>
            <w:noProof/>
            <w:webHidden/>
          </w:rPr>
        </w:r>
        <w:r w:rsidR="0045068D">
          <w:rPr>
            <w:noProof/>
            <w:webHidden/>
          </w:rPr>
          <w:fldChar w:fldCharType="separate"/>
        </w:r>
        <w:r w:rsidR="0045068D">
          <w:rPr>
            <w:noProof/>
            <w:webHidden/>
          </w:rPr>
          <w:t>47</w:t>
        </w:r>
        <w:r w:rsidR="0045068D">
          <w:rPr>
            <w:noProof/>
            <w:webHidden/>
          </w:rPr>
          <w:fldChar w:fldCharType="end"/>
        </w:r>
      </w:hyperlink>
    </w:p>
    <w:p w14:paraId="25CD3892" w14:textId="67FD9CE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7" w:history="1">
        <w:r w:rsidR="0045068D" w:rsidRPr="00FA23EE">
          <w:rPr>
            <w:rStyle w:val="Hyperlink"/>
            <w:noProof/>
            <w:lang w:val="pt-PT"/>
          </w:rPr>
          <w:t>Figura 53 – Cálculo do p-value</w:t>
        </w:r>
        <w:r w:rsidR="0045068D">
          <w:rPr>
            <w:noProof/>
            <w:webHidden/>
          </w:rPr>
          <w:tab/>
        </w:r>
        <w:r w:rsidR="0045068D">
          <w:rPr>
            <w:noProof/>
            <w:webHidden/>
          </w:rPr>
          <w:fldChar w:fldCharType="begin"/>
        </w:r>
        <w:r w:rsidR="0045068D">
          <w:rPr>
            <w:noProof/>
            <w:webHidden/>
          </w:rPr>
          <w:instrText xml:space="preserve"> PAGEREF _Toc170506717 \h </w:instrText>
        </w:r>
        <w:r w:rsidR="0045068D">
          <w:rPr>
            <w:noProof/>
            <w:webHidden/>
          </w:rPr>
        </w:r>
        <w:r w:rsidR="0045068D">
          <w:rPr>
            <w:noProof/>
            <w:webHidden/>
          </w:rPr>
          <w:fldChar w:fldCharType="separate"/>
        </w:r>
        <w:r w:rsidR="0045068D">
          <w:rPr>
            <w:noProof/>
            <w:webHidden/>
          </w:rPr>
          <w:t>47</w:t>
        </w:r>
        <w:r w:rsidR="0045068D">
          <w:rPr>
            <w:noProof/>
            <w:webHidden/>
          </w:rPr>
          <w:fldChar w:fldCharType="end"/>
        </w:r>
      </w:hyperlink>
    </w:p>
    <w:p w14:paraId="4D00040B" w14:textId="77996C29"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8" w:history="1">
        <w:r w:rsidR="0045068D" w:rsidRPr="00FA23EE">
          <w:rPr>
            <w:rStyle w:val="Hyperlink"/>
            <w:noProof/>
            <w:lang w:val="pt-PT"/>
          </w:rPr>
          <w:t>Figura 54 – Media Consumo Energia Total Dark Mode durante 3min</w:t>
        </w:r>
        <w:r w:rsidR="0045068D">
          <w:rPr>
            <w:noProof/>
            <w:webHidden/>
          </w:rPr>
          <w:tab/>
        </w:r>
        <w:r w:rsidR="0045068D">
          <w:rPr>
            <w:noProof/>
            <w:webHidden/>
          </w:rPr>
          <w:fldChar w:fldCharType="begin"/>
        </w:r>
        <w:r w:rsidR="0045068D">
          <w:rPr>
            <w:noProof/>
            <w:webHidden/>
          </w:rPr>
          <w:instrText xml:space="preserve"> PAGEREF _Toc170506718 \h </w:instrText>
        </w:r>
        <w:r w:rsidR="0045068D">
          <w:rPr>
            <w:noProof/>
            <w:webHidden/>
          </w:rPr>
        </w:r>
        <w:r w:rsidR="0045068D">
          <w:rPr>
            <w:noProof/>
            <w:webHidden/>
          </w:rPr>
          <w:fldChar w:fldCharType="separate"/>
        </w:r>
        <w:r w:rsidR="0045068D">
          <w:rPr>
            <w:noProof/>
            <w:webHidden/>
          </w:rPr>
          <w:t>48</w:t>
        </w:r>
        <w:r w:rsidR="0045068D">
          <w:rPr>
            <w:noProof/>
            <w:webHidden/>
          </w:rPr>
          <w:fldChar w:fldCharType="end"/>
        </w:r>
      </w:hyperlink>
    </w:p>
    <w:p w14:paraId="14A7ED05" w14:textId="25C47B8D"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19" w:history="1">
        <w:r w:rsidR="0045068D" w:rsidRPr="00FA23EE">
          <w:rPr>
            <w:rStyle w:val="Hyperlink"/>
            <w:noProof/>
            <w:lang w:val="pt-PT"/>
          </w:rPr>
          <w:t>Figura 55 – Tabela com valores recolhidos para o consumo Energia Total com Dark mode durante 3min</w:t>
        </w:r>
        <w:r w:rsidR="0045068D">
          <w:rPr>
            <w:noProof/>
            <w:webHidden/>
          </w:rPr>
          <w:tab/>
        </w:r>
        <w:r w:rsidR="0045068D">
          <w:rPr>
            <w:noProof/>
            <w:webHidden/>
          </w:rPr>
          <w:fldChar w:fldCharType="begin"/>
        </w:r>
        <w:r w:rsidR="0045068D">
          <w:rPr>
            <w:noProof/>
            <w:webHidden/>
          </w:rPr>
          <w:instrText xml:space="preserve"> PAGEREF _Toc170506719 \h </w:instrText>
        </w:r>
        <w:r w:rsidR="0045068D">
          <w:rPr>
            <w:noProof/>
            <w:webHidden/>
          </w:rPr>
        </w:r>
        <w:r w:rsidR="0045068D">
          <w:rPr>
            <w:noProof/>
            <w:webHidden/>
          </w:rPr>
          <w:fldChar w:fldCharType="separate"/>
        </w:r>
        <w:r w:rsidR="0045068D">
          <w:rPr>
            <w:noProof/>
            <w:webHidden/>
          </w:rPr>
          <w:t>49</w:t>
        </w:r>
        <w:r w:rsidR="0045068D">
          <w:rPr>
            <w:noProof/>
            <w:webHidden/>
          </w:rPr>
          <w:fldChar w:fldCharType="end"/>
        </w:r>
      </w:hyperlink>
    </w:p>
    <w:p w14:paraId="093C9630" w14:textId="5DDD3054"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0" w:history="1">
        <w:r w:rsidR="0045068D" w:rsidRPr="00FA23EE">
          <w:rPr>
            <w:rStyle w:val="Hyperlink"/>
            <w:noProof/>
            <w:lang w:val="pt-PT"/>
          </w:rPr>
          <w:t>Figura 56 – Cálculo do p-value</w:t>
        </w:r>
        <w:r w:rsidR="0045068D">
          <w:rPr>
            <w:noProof/>
            <w:webHidden/>
          </w:rPr>
          <w:tab/>
        </w:r>
        <w:r w:rsidR="0045068D">
          <w:rPr>
            <w:noProof/>
            <w:webHidden/>
          </w:rPr>
          <w:fldChar w:fldCharType="begin"/>
        </w:r>
        <w:r w:rsidR="0045068D">
          <w:rPr>
            <w:noProof/>
            <w:webHidden/>
          </w:rPr>
          <w:instrText xml:space="preserve"> PAGEREF _Toc170506720 \h </w:instrText>
        </w:r>
        <w:r w:rsidR="0045068D">
          <w:rPr>
            <w:noProof/>
            <w:webHidden/>
          </w:rPr>
        </w:r>
        <w:r w:rsidR="0045068D">
          <w:rPr>
            <w:noProof/>
            <w:webHidden/>
          </w:rPr>
          <w:fldChar w:fldCharType="separate"/>
        </w:r>
        <w:r w:rsidR="0045068D">
          <w:rPr>
            <w:noProof/>
            <w:webHidden/>
          </w:rPr>
          <w:t>49</w:t>
        </w:r>
        <w:r w:rsidR="0045068D">
          <w:rPr>
            <w:noProof/>
            <w:webHidden/>
          </w:rPr>
          <w:fldChar w:fldCharType="end"/>
        </w:r>
      </w:hyperlink>
    </w:p>
    <w:p w14:paraId="745A59D8" w14:textId="0911D0B4"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1" w:history="1">
        <w:r w:rsidR="0045068D" w:rsidRPr="00FA23EE">
          <w:rPr>
            <w:rStyle w:val="Hyperlink"/>
            <w:noProof/>
            <w:lang w:val="pt-PT"/>
          </w:rPr>
          <w:t>Figura 57 – Media Consumo Energia Total Dark Mode durante 2min</w:t>
        </w:r>
        <w:r w:rsidR="0045068D">
          <w:rPr>
            <w:noProof/>
            <w:webHidden/>
          </w:rPr>
          <w:tab/>
        </w:r>
        <w:r w:rsidR="0045068D">
          <w:rPr>
            <w:noProof/>
            <w:webHidden/>
          </w:rPr>
          <w:fldChar w:fldCharType="begin"/>
        </w:r>
        <w:r w:rsidR="0045068D">
          <w:rPr>
            <w:noProof/>
            <w:webHidden/>
          </w:rPr>
          <w:instrText xml:space="preserve"> PAGEREF _Toc170506721 \h </w:instrText>
        </w:r>
        <w:r w:rsidR="0045068D">
          <w:rPr>
            <w:noProof/>
            <w:webHidden/>
          </w:rPr>
        </w:r>
        <w:r w:rsidR="0045068D">
          <w:rPr>
            <w:noProof/>
            <w:webHidden/>
          </w:rPr>
          <w:fldChar w:fldCharType="separate"/>
        </w:r>
        <w:r w:rsidR="0045068D">
          <w:rPr>
            <w:noProof/>
            <w:webHidden/>
          </w:rPr>
          <w:t>50</w:t>
        </w:r>
        <w:r w:rsidR="0045068D">
          <w:rPr>
            <w:noProof/>
            <w:webHidden/>
          </w:rPr>
          <w:fldChar w:fldCharType="end"/>
        </w:r>
      </w:hyperlink>
    </w:p>
    <w:p w14:paraId="4935AC54" w14:textId="3675C30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2" w:history="1">
        <w:r w:rsidR="0045068D" w:rsidRPr="00FA23EE">
          <w:rPr>
            <w:rStyle w:val="Hyperlink"/>
            <w:noProof/>
            <w:lang w:val="pt-PT"/>
          </w:rPr>
          <w:t>Figura 58 – Tabela com valores recolhidos para o consumo Energia Total com Dark mode durante 2min</w:t>
        </w:r>
        <w:r w:rsidR="0045068D">
          <w:rPr>
            <w:noProof/>
            <w:webHidden/>
          </w:rPr>
          <w:tab/>
        </w:r>
        <w:r w:rsidR="0045068D">
          <w:rPr>
            <w:noProof/>
            <w:webHidden/>
          </w:rPr>
          <w:fldChar w:fldCharType="begin"/>
        </w:r>
        <w:r w:rsidR="0045068D">
          <w:rPr>
            <w:noProof/>
            <w:webHidden/>
          </w:rPr>
          <w:instrText xml:space="preserve"> PAGEREF _Toc170506722 \h </w:instrText>
        </w:r>
        <w:r w:rsidR="0045068D">
          <w:rPr>
            <w:noProof/>
            <w:webHidden/>
          </w:rPr>
        </w:r>
        <w:r w:rsidR="0045068D">
          <w:rPr>
            <w:noProof/>
            <w:webHidden/>
          </w:rPr>
          <w:fldChar w:fldCharType="separate"/>
        </w:r>
        <w:r w:rsidR="0045068D">
          <w:rPr>
            <w:noProof/>
            <w:webHidden/>
          </w:rPr>
          <w:t>51</w:t>
        </w:r>
        <w:r w:rsidR="0045068D">
          <w:rPr>
            <w:noProof/>
            <w:webHidden/>
          </w:rPr>
          <w:fldChar w:fldCharType="end"/>
        </w:r>
      </w:hyperlink>
    </w:p>
    <w:p w14:paraId="2B20EBE8" w14:textId="06B030CE"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3" w:history="1">
        <w:r w:rsidR="0045068D" w:rsidRPr="00FA23EE">
          <w:rPr>
            <w:rStyle w:val="Hyperlink"/>
            <w:noProof/>
            <w:lang w:val="pt-PT"/>
          </w:rPr>
          <w:t>Figura 59 – Cálculo do p-value</w:t>
        </w:r>
        <w:r w:rsidR="0045068D">
          <w:rPr>
            <w:noProof/>
            <w:webHidden/>
          </w:rPr>
          <w:tab/>
        </w:r>
        <w:r w:rsidR="0045068D">
          <w:rPr>
            <w:noProof/>
            <w:webHidden/>
          </w:rPr>
          <w:fldChar w:fldCharType="begin"/>
        </w:r>
        <w:r w:rsidR="0045068D">
          <w:rPr>
            <w:noProof/>
            <w:webHidden/>
          </w:rPr>
          <w:instrText xml:space="preserve"> PAGEREF _Toc170506723 \h </w:instrText>
        </w:r>
        <w:r w:rsidR="0045068D">
          <w:rPr>
            <w:noProof/>
            <w:webHidden/>
          </w:rPr>
        </w:r>
        <w:r w:rsidR="0045068D">
          <w:rPr>
            <w:noProof/>
            <w:webHidden/>
          </w:rPr>
          <w:fldChar w:fldCharType="separate"/>
        </w:r>
        <w:r w:rsidR="0045068D">
          <w:rPr>
            <w:noProof/>
            <w:webHidden/>
          </w:rPr>
          <w:t>51</w:t>
        </w:r>
        <w:r w:rsidR="0045068D">
          <w:rPr>
            <w:noProof/>
            <w:webHidden/>
          </w:rPr>
          <w:fldChar w:fldCharType="end"/>
        </w:r>
      </w:hyperlink>
    </w:p>
    <w:p w14:paraId="2906F182" w14:textId="1386F11F"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4" w:history="1">
        <w:r w:rsidR="0045068D" w:rsidRPr="00FA23EE">
          <w:rPr>
            <w:rStyle w:val="Hyperlink"/>
            <w:noProof/>
            <w:lang w:val="pt-PT"/>
          </w:rPr>
          <w:t>Figura 60 – Media Consumo Energia Total Dark Mode durante 1min</w:t>
        </w:r>
        <w:r w:rsidR="0045068D">
          <w:rPr>
            <w:noProof/>
            <w:webHidden/>
          </w:rPr>
          <w:tab/>
        </w:r>
        <w:r w:rsidR="0045068D">
          <w:rPr>
            <w:noProof/>
            <w:webHidden/>
          </w:rPr>
          <w:fldChar w:fldCharType="begin"/>
        </w:r>
        <w:r w:rsidR="0045068D">
          <w:rPr>
            <w:noProof/>
            <w:webHidden/>
          </w:rPr>
          <w:instrText xml:space="preserve"> PAGEREF _Toc170506724 \h </w:instrText>
        </w:r>
        <w:r w:rsidR="0045068D">
          <w:rPr>
            <w:noProof/>
            <w:webHidden/>
          </w:rPr>
        </w:r>
        <w:r w:rsidR="0045068D">
          <w:rPr>
            <w:noProof/>
            <w:webHidden/>
          </w:rPr>
          <w:fldChar w:fldCharType="separate"/>
        </w:r>
        <w:r w:rsidR="0045068D">
          <w:rPr>
            <w:noProof/>
            <w:webHidden/>
          </w:rPr>
          <w:t>52</w:t>
        </w:r>
        <w:r w:rsidR="0045068D">
          <w:rPr>
            <w:noProof/>
            <w:webHidden/>
          </w:rPr>
          <w:fldChar w:fldCharType="end"/>
        </w:r>
      </w:hyperlink>
    </w:p>
    <w:p w14:paraId="0A6BD3FC" w14:textId="3DCB5B55"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5" w:history="1">
        <w:r w:rsidR="0045068D" w:rsidRPr="00FA23EE">
          <w:rPr>
            <w:rStyle w:val="Hyperlink"/>
            <w:noProof/>
            <w:lang w:val="pt-PT"/>
          </w:rPr>
          <w:t>Figura 61 – Tabela com valores recolhidos para o consumo Energia Total com Dark mode durante 1min</w:t>
        </w:r>
        <w:r w:rsidR="0045068D">
          <w:rPr>
            <w:noProof/>
            <w:webHidden/>
          </w:rPr>
          <w:tab/>
        </w:r>
        <w:r w:rsidR="0045068D">
          <w:rPr>
            <w:noProof/>
            <w:webHidden/>
          </w:rPr>
          <w:fldChar w:fldCharType="begin"/>
        </w:r>
        <w:r w:rsidR="0045068D">
          <w:rPr>
            <w:noProof/>
            <w:webHidden/>
          </w:rPr>
          <w:instrText xml:space="preserve"> PAGEREF _Toc170506725 \h </w:instrText>
        </w:r>
        <w:r w:rsidR="0045068D">
          <w:rPr>
            <w:noProof/>
            <w:webHidden/>
          </w:rPr>
        </w:r>
        <w:r w:rsidR="0045068D">
          <w:rPr>
            <w:noProof/>
            <w:webHidden/>
          </w:rPr>
          <w:fldChar w:fldCharType="separate"/>
        </w:r>
        <w:r w:rsidR="0045068D">
          <w:rPr>
            <w:noProof/>
            <w:webHidden/>
          </w:rPr>
          <w:t>53</w:t>
        </w:r>
        <w:r w:rsidR="0045068D">
          <w:rPr>
            <w:noProof/>
            <w:webHidden/>
          </w:rPr>
          <w:fldChar w:fldCharType="end"/>
        </w:r>
      </w:hyperlink>
    </w:p>
    <w:p w14:paraId="65B01029" w14:textId="666AD99B"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6" w:history="1">
        <w:r w:rsidR="0045068D" w:rsidRPr="00FA23EE">
          <w:rPr>
            <w:rStyle w:val="Hyperlink"/>
            <w:noProof/>
            <w:lang w:val="pt-PT"/>
          </w:rPr>
          <w:t>Figura 62– Cálculo do p-value</w:t>
        </w:r>
        <w:r w:rsidR="0045068D">
          <w:rPr>
            <w:noProof/>
            <w:webHidden/>
          </w:rPr>
          <w:tab/>
        </w:r>
        <w:r w:rsidR="0045068D">
          <w:rPr>
            <w:noProof/>
            <w:webHidden/>
          </w:rPr>
          <w:fldChar w:fldCharType="begin"/>
        </w:r>
        <w:r w:rsidR="0045068D">
          <w:rPr>
            <w:noProof/>
            <w:webHidden/>
          </w:rPr>
          <w:instrText xml:space="preserve"> PAGEREF _Toc170506726 \h </w:instrText>
        </w:r>
        <w:r w:rsidR="0045068D">
          <w:rPr>
            <w:noProof/>
            <w:webHidden/>
          </w:rPr>
        </w:r>
        <w:r w:rsidR="0045068D">
          <w:rPr>
            <w:noProof/>
            <w:webHidden/>
          </w:rPr>
          <w:fldChar w:fldCharType="separate"/>
        </w:r>
        <w:r w:rsidR="0045068D">
          <w:rPr>
            <w:noProof/>
            <w:webHidden/>
          </w:rPr>
          <w:t>53</w:t>
        </w:r>
        <w:r w:rsidR="0045068D">
          <w:rPr>
            <w:noProof/>
            <w:webHidden/>
          </w:rPr>
          <w:fldChar w:fldCharType="end"/>
        </w:r>
      </w:hyperlink>
    </w:p>
    <w:p w14:paraId="2E68D5C7" w14:textId="03940903"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7" w:history="1">
        <w:r w:rsidR="0045068D" w:rsidRPr="00FA23EE">
          <w:rPr>
            <w:rStyle w:val="Hyperlink"/>
            <w:noProof/>
          </w:rPr>
          <w:t>Figura 63 - Formato Gantt Parte I</w:t>
        </w:r>
        <w:r w:rsidR="0045068D">
          <w:rPr>
            <w:noProof/>
            <w:webHidden/>
          </w:rPr>
          <w:tab/>
        </w:r>
        <w:r w:rsidR="0045068D">
          <w:rPr>
            <w:noProof/>
            <w:webHidden/>
          </w:rPr>
          <w:fldChar w:fldCharType="begin"/>
        </w:r>
        <w:r w:rsidR="0045068D">
          <w:rPr>
            <w:noProof/>
            <w:webHidden/>
          </w:rPr>
          <w:instrText xml:space="preserve"> PAGEREF _Toc170506727 \h </w:instrText>
        </w:r>
        <w:r w:rsidR="0045068D">
          <w:rPr>
            <w:noProof/>
            <w:webHidden/>
          </w:rPr>
        </w:r>
        <w:r w:rsidR="0045068D">
          <w:rPr>
            <w:noProof/>
            <w:webHidden/>
          </w:rPr>
          <w:fldChar w:fldCharType="separate"/>
        </w:r>
        <w:r w:rsidR="0045068D">
          <w:rPr>
            <w:noProof/>
            <w:webHidden/>
          </w:rPr>
          <w:t>55</w:t>
        </w:r>
        <w:r w:rsidR="0045068D">
          <w:rPr>
            <w:noProof/>
            <w:webHidden/>
          </w:rPr>
          <w:fldChar w:fldCharType="end"/>
        </w:r>
      </w:hyperlink>
    </w:p>
    <w:p w14:paraId="06DE07D1" w14:textId="32ABAE17"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8" w:history="1">
        <w:r w:rsidR="0045068D" w:rsidRPr="00FA23EE">
          <w:rPr>
            <w:rStyle w:val="Hyperlink"/>
            <w:noProof/>
          </w:rPr>
          <w:t>Figura 64 - Formato Gantt Parte II</w:t>
        </w:r>
        <w:r w:rsidR="0045068D">
          <w:rPr>
            <w:noProof/>
            <w:webHidden/>
          </w:rPr>
          <w:tab/>
        </w:r>
        <w:r w:rsidR="0045068D">
          <w:rPr>
            <w:noProof/>
            <w:webHidden/>
          </w:rPr>
          <w:fldChar w:fldCharType="begin"/>
        </w:r>
        <w:r w:rsidR="0045068D">
          <w:rPr>
            <w:noProof/>
            <w:webHidden/>
          </w:rPr>
          <w:instrText xml:space="preserve"> PAGEREF _Toc170506728 \h </w:instrText>
        </w:r>
        <w:r w:rsidR="0045068D">
          <w:rPr>
            <w:noProof/>
            <w:webHidden/>
          </w:rPr>
        </w:r>
        <w:r w:rsidR="0045068D">
          <w:rPr>
            <w:noProof/>
            <w:webHidden/>
          </w:rPr>
          <w:fldChar w:fldCharType="separate"/>
        </w:r>
        <w:r w:rsidR="0045068D">
          <w:rPr>
            <w:noProof/>
            <w:webHidden/>
          </w:rPr>
          <w:t>56</w:t>
        </w:r>
        <w:r w:rsidR="0045068D">
          <w:rPr>
            <w:noProof/>
            <w:webHidden/>
          </w:rPr>
          <w:fldChar w:fldCharType="end"/>
        </w:r>
      </w:hyperlink>
    </w:p>
    <w:p w14:paraId="0EDE8C35" w14:textId="70DE2006"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29" w:history="1">
        <w:r w:rsidR="0045068D" w:rsidRPr="00FA23EE">
          <w:rPr>
            <w:rStyle w:val="Hyperlink"/>
            <w:noProof/>
            <w:lang w:val="pt-PT"/>
          </w:rPr>
          <w:t>Figura 65-Resultados Brilho da tela</w:t>
        </w:r>
        <w:r w:rsidR="0045068D">
          <w:rPr>
            <w:noProof/>
            <w:webHidden/>
          </w:rPr>
          <w:tab/>
        </w:r>
        <w:r w:rsidR="0045068D">
          <w:rPr>
            <w:noProof/>
            <w:webHidden/>
          </w:rPr>
          <w:fldChar w:fldCharType="begin"/>
        </w:r>
        <w:r w:rsidR="0045068D">
          <w:rPr>
            <w:noProof/>
            <w:webHidden/>
          </w:rPr>
          <w:instrText xml:space="preserve"> PAGEREF _Toc170506729 \h </w:instrText>
        </w:r>
        <w:r w:rsidR="0045068D">
          <w:rPr>
            <w:noProof/>
            <w:webHidden/>
          </w:rPr>
        </w:r>
        <w:r w:rsidR="0045068D">
          <w:rPr>
            <w:noProof/>
            <w:webHidden/>
          </w:rPr>
          <w:fldChar w:fldCharType="separate"/>
        </w:r>
        <w:r w:rsidR="0045068D">
          <w:rPr>
            <w:noProof/>
            <w:webHidden/>
          </w:rPr>
          <w:t>59</w:t>
        </w:r>
        <w:r w:rsidR="0045068D">
          <w:rPr>
            <w:noProof/>
            <w:webHidden/>
          </w:rPr>
          <w:fldChar w:fldCharType="end"/>
        </w:r>
      </w:hyperlink>
    </w:p>
    <w:p w14:paraId="0AB59856" w14:textId="029FF2EB"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30" w:history="1">
        <w:r w:rsidR="0045068D" w:rsidRPr="00FA23EE">
          <w:rPr>
            <w:rStyle w:val="Hyperlink"/>
            <w:noProof/>
            <w:lang w:val="pt-PT"/>
          </w:rPr>
          <w:t>Figura 66 - Resultados da Lanterna</w:t>
        </w:r>
        <w:r w:rsidR="0045068D">
          <w:rPr>
            <w:noProof/>
            <w:webHidden/>
          </w:rPr>
          <w:tab/>
        </w:r>
        <w:r w:rsidR="0045068D">
          <w:rPr>
            <w:noProof/>
            <w:webHidden/>
          </w:rPr>
          <w:fldChar w:fldCharType="begin"/>
        </w:r>
        <w:r w:rsidR="0045068D">
          <w:rPr>
            <w:noProof/>
            <w:webHidden/>
          </w:rPr>
          <w:instrText xml:space="preserve"> PAGEREF _Toc170506730 \h </w:instrText>
        </w:r>
        <w:r w:rsidR="0045068D">
          <w:rPr>
            <w:noProof/>
            <w:webHidden/>
          </w:rPr>
        </w:r>
        <w:r w:rsidR="0045068D">
          <w:rPr>
            <w:noProof/>
            <w:webHidden/>
          </w:rPr>
          <w:fldChar w:fldCharType="separate"/>
        </w:r>
        <w:r w:rsidR="0045068D">
          <w:rPr>
            <w:noProof/>
            <w:webHidden/>
          </w:rPr>
          <w:t>59</w:t>
        </w:r>
        <w:r w:rsidR="0045068D">
          <w:rPr>
            <w:noProof/>
            <w:webHidden/>
          </w:rPr>
          <w:fldChar w:fldCharType="end"/>
        </w:r>
      </w:hyperlink>
    </w:p>
    <w:p w14:paraId="73A1CEDD" w14:textId="11D1ACD1"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31" w:history="1">
        <w:r w:rsidR="0045068D" w:rsidRPr="00FA23EE">
          <w:rPr>
            <w:rStyle w:val="Hyperlink"/>
            <w:noProof/>
            <w:lang w:val="pt-PT"/>
          </w:rPr>
          <w:t>Figura 67 - Resultados Taxa de Atualização</w:t>
        </w:r>
        <w:r w:rsidR="0045068D">
          <w:rPr>
            <w:noProof/>
            <w:webHidden/>
          </w:rPr>
          <w:tab/>
        </w:r>
        <w:r w:rsidR="0045068D">
          <w:rPr>
            <w:noProof/>
            <w:webHidden/>
          </w:rPr>
          <w:fldChar w:fldCharType="begin"/>
        </w:r>
        <w:r w:rsidR="0045068D">
          <w:rPr>
            <w:noProof/>
            <w:webHidden/>
          </w:rPr>
          <w:instrText xml:space="preserve"> PAGEREF _Toc170506731 \h </w:instrText>
        </w:r>
        <w:r w:rsidR="0045068D">
          <w:rPr>
            <w:noProof/>
            <w:webHidden/>
          </w:rPr>
        </w:r>
        <w:r w:rsidR="0045068D">
          <w:rPr>
            <w:noProof/>
            <w:webHidden/>
          </w:rPr>
          <w:fldChar w:fldCharType="separate"/>
        </w:r>
        <w:r w:rsidR="0045068D">
          <w:rPr>
            <w:noProof/>
            <w:webHidden/>
          </w:rPr>
          <w:t>60</w:t>
        </w:r>
        <w:r w:rsidR="0045068D">
          <w:rPr>
            <w:noProof/>
            <w:webHidden/>
          </w:rPr>
          <w:fldChar w:fldCharType="end"/>
        </w:r>
      </w:hyperlink>
    </w:p>
    <w:p w14:paraId="2189FA42" w14:textId="44E823C0"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32" w:history="1">
        <w:r w:rsidR="0045068D" w:rsidRPr="00FA23EE">
          <w:rPr>
            <w:rStyle w:val="Hyperlink"/>
            <w:noProof/>
            <w:lang w:val="pt-PT"/>
          </w:rPr>
          <w:t>Figura 68 - Resultados Dark Mode vs Light Mode</w:t>
        </w:r>
        <w:r w:rsidR="0045068D">
          <w:rPr>
            <w:noProof/>
            <w:webHidden/>
          </w:rPr>
          <w:tab/>
        </w:r>
        <w:r w:rsidR="0045068D">
          <w:rPr>
            <w:noProof/>
            <w:webHidden/>
          </w:rPr>
          <w:fldChar w:fldCharType="begin"/>
        </w:r>
        <w:r w:rsidR="0045068D">
          <w:rPr>
            <w:noProof/>
            <w:webHidden/>
          </w:rPr>
          <w:instrText xml:space="preserve"> PAGEREF _Toc170506732 \h </w:instrText>
        </w:r>
        <w:r w:rsidR="0045068D">
          <w:rPr>
            <w:noProof/>
            <w:webHidden/>
          </w:rPr>
        </w:r>
        <w:r w:rsidR="0045068D">
          <w:rPr>
            <w:noProof/>
            <w:webHidden/>
          </w:rPr>
          <w:fldChar w:fldCharType="separate"/>
        </w:r>
        <w:r w:rsidR="0045068D">
          <w:rPr>
            <w:noProof/>
            <w:webHidden/>
          </w:rPr>
          <w:t>60</w:t>
        </w:r>
        <w:r w:rsidR="0045068D">
          <w:rPr>
            <w:noProof/>
            <w:webHidden/>
          </w:rPr>
          <w:fldChar w:fldCharType="end"/>
        </w:r>
      </w:hyperlink>
    </w:p>
    <w:p w14:paraId="45528720" w14:textId="5471D962"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33" w:history="1">
        <w:r w:rsidR="0045068D" w:rsidRPr="00FA23EE">
          <w:rPr>
            <w:rStyle w:val="Hyperlink"/>
            <w:noProof/>
            <w:lang w:val="pt-PT"/>
          </w:rPr>
          <w:t>Figura 69-Metódo de teste da lanterna</w:t>
        </w:r>
        <w:r w:rsidR="0045068D">
          <w:rPr>
            <w:noProof/>
            <w:webHidden/>
          </w:rPr>
          <w:tab/>
        </w:r>
        <w:r w:rsidR="0045068D">
          <w:rPr>
            <w:noProof/>
            <w:webHidden/>
          </w:rPr>
          <w:fldChar w:fldCharType="begin"/>
        </w:r>
        <w:r w:rsidR="0045068D">
          <w:rPr>
            <w:noProof/>
            <w:webHidden/>
          </w:rPr>
          <w:instrText xml:space="preserve"> PAGEREF _Toc170506733 \h </w:instrText>
        </w:r>
        <w:r w:rsidR="0045068D">
          <w:rPr>
            <w:noProof/>
            <w:webHidden/>
          </w:rPr>
        </w:r>
        <w:r w:rsidR="0045068D">
          <w:rPr>
            <w:noProof/>
            <w:webHidden/>
          </w:rPr>
          <w:fldChar w:fldCharType="separate"/>
        </w:r>
        <w:r w:rsidR="0045068D">
          <w:rPr>
            <w:noProof/>
            <w:webHidden/>
          </w:rPr>
          <w:t>63</w:t>
        </w:r>
        <w:r w:rsidR="0045068D">
          <w:rPr>
            <w:noProof/>
            <w:webHidden/>
          </w:rPr>
          <w:fldChar w:fldCharType="end"/>
        </w:r>
      </w:hyperlink>
    </w:p>
    <w:p w14:paraId="0A16A59A" w14:textId="470BF453" w:rsidR="0045068D" w:rsidRDefault="00000000">
      <w:pPr>
        <w:pStyle w:val="TableofFigures"/>
        <w:tabs>
          <w:tab w:val="right" w:leader="dot" w:pos="8495"/>
        </w:tabs>
        <w:rPr>
          <w:rFonts w:eastAsiaTheme="minorEastAsia"/>
          <w:noProof/>
          <w:kern w:val="2"/>
          <w:sz w:val="24"/>
          <w:szCs w:val="24"/>
          <w14:ligatures w14:val="standardContextual"/>
        </w:rPr>
      </w:pPr>
      <w:hyperlink w:anchor="_Toc170506734" w:history="1">
        <w:r w:rsidR="0045068D" w:rsidRPr="00FA23EE">
          <w:rPr>
            <w:rStyle w:val="Hyperlink"/>
            <w:noProof/>
            <w:lang w:val="pt-PT"/>
          </w:rPr>
          <w:t>Figura 70 - Metódo Youtube</w:t>
        </w:r>
        <w:r w:rsidR="0045068D">
          <w:rPr>
            <w:noProof/>
            <w:webHidden/>
          </w:rPr>
          <w:tab/>
        </w:r>
        <w:r w:rsidR="0045068D">
          <w:rPr>
            <w:noProof/>
            <w:webHidden/>
          </w:rPr>
          <w:fldChar w:fldCharType="begin"/>
        </w:r>
        <w:r w:rsidR="0045068D">
          <w:rPr>
            <w:noProof/>
            <w:webHidden/>
          </w:rPr>
          <w:instrText xml:space="preserve"> PAGEREF _Toc170506734 \h </w:instrText>
        </w:r>
        <w:r w:rsidR="0045068D">
          <w:rPr>
            <w:noProof/>
            <w:webHidden/>
          </w:rPr>
        </w:r>
        <w:r w:rsidR="0045068D">
          <w:rPr>
            <w:noProof/>
            <w:webHidden/>
          </w:rPr>
          <w:fldChar w:fldCharType="separate"/>
        </w:r>
        <w:r w:rsidR="0045068D">
          <w:rPr>
            <w:noProof/>
            <w:webHidden/>
          </w:rPr>
          <w:t>64</w:t>
        </w:r>
        <w:r w:rsidR="0045068D">
          <w:rPr>
            <w:noProof/>
            <w:webHidden/>
          </w:rPr>
          <w:fldChar w:fldCharType="end"/>
        </w:r>
      </w:hyperlink>
    </w:p>
    <w:p w14:paraId="20A62C8D" w14:textId="21DBC9A8" w:rsidR="00F72EE3" w:rsidRPr="00F72EE3" w:rsidRDefault="00F72EE3" w:rsidP="009B3D40">
      <w:pPr>
        <w:pStyle w:val="BodyText"/>
        <w:rPr>
          <w:lang w:val="pt-PT"/>
        </w:rPr>
      </w:pPr>
      <w:r>
        <w:rPr>
          <w:rFonts w:asciiTheme="minorHAnsi" w:eastAsiaTheme="minorHAnsi" w:hAnsiTheme="minorHAnsi" w:cstheme="minorBidi"/>
          <w:szCs w:val="20"/>
          <w:lang w:val="pt-PT" w:eastAsia="en-US"/>
        </w:rPr>
        <w:fldChar w:fldCharType="end"/>
      </w:r>
    </w:p>
    <w:p w14:paraId="32C2E7C8" w14:textId="6076CC81" w:rsidR="00E126AE" w:rsidRPr="00611AF9" w:rsidRDefault="00E126AE" w:rsidP="009B3D40">
      <w:pPr>
        <w:pStyle w:val="Part1"/>
      </w:pPr>
      <w:bookmarkStart w:id="8" w:name="_Toc170506562"/>
      <w:bookmarkEnd w:id="5"/>
      <w:bookmarkEnd w:id="6"/>
      <w:r w:rsidRPr="00611AF9">
        <w:lastRenderedPageBreak/>
        <w:t>List</w:t>
      </w:r>
      <w:r w:rsidR="00611AF9" w:rsidRPr="00611AF9">
        <w:t>a de Tabelas</w:t>
      </w:r>
      <w:bookmarkEnd w:id="8"/>
    </w:p>
    <w:p w14:paraId="7A42B566" w14:textId="77777777" w:rsidR="00E126AE" w:rsidRPr="00611AF9" w:rsidRDefault="00E126AE" w:rsidP="009B3D40">
      <w:pPr>
        <w:pStyle w:val="BodyText"/>
        <w:rPr>
          <w:lang w:val="pt-PT"/>
        </w:rPr>
      </w:pPr>
    </w:p>
    <w:p w14:paraId="4DDBE80C" w14:textId="085C711C" w:rsidR="00A10FE5" w:rsidRDefault="00A10FE5">
      <w:pPr>
        <w:spacing w:before="0" w:after="200"/>
        <w:jc w:val="left"/>
        <w:rPr>
          <w:lang w:val="en-GB" w:eastAsia="nb-NO"/>
        </w:rPr>
      </w:pPr>
    </w:p>
    <w:p w14:paraId="5B939225" w14:textId="77777777" w:rsidR="00723EDA" w:rsidRDefault="00723EDA">
      <w:pPr>
        <w:spacing w:before="0" w:after="200"/>
        <w:jc w:val="left"/>
        <w:rPr>
          <w:lang w:val="en-GB" w:eastAsia="nb-NO"/>
        </w:rPr>
      </w:pPr>
      <w:r>
        <w:rPr>
          <w:lang w:val="en-GB" w:eastAsia="nb-NO"/>
        </w:rPr>
        <w:br w:type="page"/>
      </w:r>
    </w:p>
    <w:p w14:paraId="1F7998A2" w14:textId="3E9898B3" w:rsidR="00D93157" w:rsidRDefault="00D93157" w:rsidP="00723EDA">
      <w:pPr>
        <w:sectPr w:rsidR="00D93157" w:rsidSect="008122F5">
          <w:pgSz w:w="11907" w:h="16839" w:code="9"/>
          <w:pgMar w:top="1417" w:right="1701" w:bottom="1417" w:left="1701" w:header="720" w:footer="720" w:gutter="0"/>
          <w:pgNumType w:fmt="lowerRoman"/>
          <w:cols w:space="720"/>
          <w:docGrid w:linePitch="360"/>
        </w:sectPr>
      </w:pPr>
    </w:p>
    <w:p w14:paraId="752EEAB2" w14:textId="5DFC94D9" w:rsidR="00B8466C" w:rsidRDefault="00B8466C" w:rsidP="009B3D40">
      <w:pPr>
        <w:pStyle w:val="Heading1"/>
      </w:pPr>
      <w:bookmarkStart w:id="9" w:name="_Toc170506563"/>
      <w:bookmarkEnd w:id="1"/>
      <w:r>
        <w:lastRenderedPageBreak/>
        <w:t>I</w:t>
      </w:r>
      <w:r w:rsidR="002D1446">
        <w:t>dentificação do Problema</w:t>
      </w:r>
      <w:bookmarkEnd w:id="9"/>
    </w:p>
    <w:p w14:paraId="2DAA79C0" w14:textId="35829455" w:rsidR="00F94DCF" w:rsidRPr="00F94DCF" w:rsidRDefault="00F94DCF" w:rsidP="00F94DCF">
      <w:pPr>
        <w:rPr>
          <w:lang w:val="pt-PT"/>
        </w:rPr>
      </w:pPr>
      <w:r w:rsidRPr="00F94DCF">
        <w:rPr>
          <w:lang w:val="pt-PT"/>
        </w:rPr>
        <w:t xml:space="preserve">Os dispositivos móveis </w:t>
      </w:r>
      <w:r>
        <w:rPr>
          <w:lang w:val="pt-PT"/>
        </w:rPr>
        <w:t>são</w:t>
      </w:r>
      <w:r w:rsidRPr="00F94DCF">
        <w:rPr>
          <w:lang w:val="pt-PT"/>
        </w:rPr>
        <w:t xml:space="preserve"> indispensáveis no </w:t>
      </w:r>
      <w:r>
        <w:rPr>
          <w:lang w:val="pt-PT"/>
        </w:rPr>
        <w:t>mundo</w:t>
      </w:r>
      <w:r w:rsidRPr="00F94DCF">
        <w:rPr>
          <w:lang w:val="pt-PT"/>
        </w:rPr>
        <w:t xml:space="preserve"> moderno, </w:t>
      </w:r>
      <w:r>
        <w:rPr>
          <w:lang w:val="pt-PT"/>
        </w:rPr>
        <w:t>pois permite fazer</w:t>
      </w:r>
      <w:r w:rsidRPr="00F94DCF">
        <w:rPr>
          <w:lang w:val="pt-PT"/>
        </w:rPr>
        <w:t xml:space="preserve"> comunicações básicas</w:t>
      </w:r>
      <w:r>
        <w:rPr>
          <w:lang w:val="pt-PT"/>
        </w:rPr>
        <w:t xml:space="preserve">, ou mesmo </w:t>
      </w:r>
      <w:r w:rsidRPr="00F94DCF">
        <w:rPr>
          <w:lang w:val="pt-PT"/>
        </w:rPr>
        <w:t xml:space="preserve">operações complexas. No entanto, a eficiência energética </w:t>
      </w:r>
      <w:r>
        <w:rPr>
          <w:lang w:val="pt-PT"/>
        </w:rPr>
        <w:t>dos</w:t>
      </w:r>
      <w:r w:rsidRPr="00F94DCF">
        <w:rPr>
          <w:lang w:val="pt-PT"/>
        </w:rPr>
        <w:t xml:space="preserve"> dispositivos é frequentemente </w:t>
      </w:r>
      <w:r>
        <w:rPr>
          <w:lang w:val="pt-PT"/>
        </w:rPr>
        <w:t>esquecida</w:t>
      </w:r>
      <w:r w:rsidRPr="00F94DCF">
        <w:rPr>
          <w:lang w:val="pt-PT"/>
        </w:rPr>
        <w:t xml:space="preserve"> durante o desenvolvimento de aplicações. Esta omissão resulta</w:t>
      </w:r>
      <w:r>
        <w:rPr>
          <w:lang w:val="pt-PT"/>
        </w:rPr>
        <w:t xml:space="preserve"> muitas vezes</w:t>
      </w:r>
      <w:r w:rsidRPr="00F94DCF">
        <w:rPr>
          <w:lang w:val="pt-PT"/>
        </w:rPr>
        <w:t xml:space="preserve"> em </w:t>
      </w:r>
      <w:r>
        <w:rPr>
          <w:lang w:val="pt-PT"/>
        </w:rPr>
        <w:t xml:space="preserve">um </w:t>
      </w:r>
      <w:r w:rsidRPr="00F94DCF">
        <w:rPr>
          <w:lang w:val="pt-PT"/>
        </w:rPr>
        <w:t>consumo excessivo de energia, que</w:t>
      </w:r>
      <w:r>
        <w:rPr>
          <w:lang w:val="pt-PT"/>
        </w:rPr>
        <w:t xml:space="preserve"> </w:t>
      </w:r>
      <w:r w:rsidRPr="00F94DCF">
        <w:rPr>
          <w:lang w:val="pt-PT"/>
        </w:rPr>
        <w:t>reduz a vida útil das baterias</w:t>
      </w:r>
      <w:r>
        <w:rPr>
          <w:lang w:val="pt-PT"/>
        </w:rPr>
        <w:t xml:space="preserve"> e</w:t>
      </w:r>
      <w:r w:rsidRPr="00F94DCF">
        <w:rPr>
          <w:lang w:val="pt-PT"/>
        </w:rPr>
        <w:t xml:space="preserve"> impacta negativamente a experiência do </w:t>
      </w:r>
      <w:r>
        <w:rPr>
          <w:lang w:val="pt-PT"/>
        </w:rPr>
        <w:t>utilizador</w:t>
      </w:r>
      <w:r w:rsidRPr="00F94DCF">
        <w:rPr>
          <w:lang w:val="pt-PT"/>
        </w:rPr>
        <w:t>. A</w:t>
      </w:r>
      <w:r w:rsidR="00393754">
        <w:rPr>
          <w:lang w:val="pt-PT"/>
        </w:rPr>
        <w:t>lém disso</w:t>
      </w:r>
      <w:r w:rsidRPr="00F94DCF">
        <w:rPr>
          <w:lang w:val="pt-PT"/>
        </w:rPr>
        <w:t>, o aumento do consumo de energia elétrica levanta preocupações ambientais significativas, destacando a necessidade urgente de abordagens sustentáveis no uso de tecnologia móvel.</w:t>
      </w:r>
    </w:p>
    <w:p w14:paraId="749BEDDF" w14:textId="15B40681" w:rsidR="00F94DCF" w:rsidRPr="00F94DCF" w:rsidRDefault="00393754" w:rsidP="00F94DCF">
      <w:pPr>
        <w:rPr>
          <w:lang w:val="pt-PT"/>
        </w:rPr>
      </w:pPr>
      <w:r>
        <w:rPr>
          <w:lang w:val="pt-PT"/>
        </w:rPr>
        <w:t xml:space="preserve">Sobre este tema existem várias lacunas nas pesquisas </w:t>
      </w:r>
      <w:r w:rsidR="00F94DCF" w:rsidRPr="00F94DCF">
        <w:rPr>
          <w:lang w:val="pt-PT"/>
        </w:rPr>
        <w:t xml:space="preserve">sobre o impacto das ações dos </w:t>
      </w:r>
      <w:r>
        <w:rPr>
          <w:lang w:val="pt-PT"/>
        </w:rPr>
        <w:t>utilizadores</w:t>
      </w:r>
      <w:r w:rsidR="00F94DCF" w:rsidRPr="00F94DCF">
        <w:rPr>
          <w:lang w:val="pt-PT"/>
        </w:rPr>
        <w:t xml:space="preserve"> no consumo de energia de dispositivos móveis</w:t>
      </w:r>
      <w:r>
        <w:rPr>
          <w:lang w:val="pt-PT"/>
        </w:rPr>
        <w:t>.</w:t>
      </w:r>
      <w:r w:rsidR="00F94DCF" w:rsidRPr="00F94DCF">
        <w:rPr>
          <w:lang w:val="pt-PT"/>
        </w:rPr>
        <w:t xml:space="preserve"> Estudos preliminares e análises de literatura cinza, como apontado por Couto et al. [ERALW] e Luis Cruz et al. [PGEEMA], indicam que fatores como o uso de GPS, dados móveis e a iluminação da tela têm impactos consideráveis na eficiência energética. No entanto, a extensão desse impacto e como variações no uso desses recursos podem afetar a vida útil da bateria ainda são pouco compreendidos.</w:t>
      </w:r>
    </w:p>
    <w:p w14:paraId="6F5C833A" w14:textId="70C6A845" w:rsidR="00F94DCF" w:rsidRPr="00F94DCF" w:rsidRDefault="00F94DCF" w:rsidP="00F94DCF">
      <w:pPr>
        <w:rPr>
          <w:lang w:val="pt-PT"/>
        </w:rPr>
      </w:pPr>
      <w:r w:rsidRPr="00F94DCF">
        <w:rPr>
          <w:lang w:val="pt-PT"/>
        </w:rPr>
        <w:t xml:space="preserve">Este projeto </w:t>
      </w:r>
      <w:r w:rsidR="00393754">
        <w:rPr>
          <w:lang w:val="pt-PT"/>
        </w:rPr>
        <w:t>pretende</w:t>
      </w:r>
      <w:r w:rsidRPr="00F94DCF">
        <w:rPr>
          <w:lang w:val="pt-PT"/>
        </w:rPr>
        <w:t xml:space="preserve"> desenvolver um guia prático para </w:t>
      </w:r>
      <w:r w:rsidR="00393754">
        <w:rPr>
          <w:lang w:val="pt-PT"/>
        </w:rPr>
        <w:t>utilizadores</w:t>
      </w:r>
      <w:r w:rsidRPr="00F94DCF">
        <w:rPr>
          <w:lang w:val="pt-PT"/>
        </w:rPr>
        <w:t xml:space="preserve"> de dispositivos móveis, cobrindo tópicos cruciais como</w:t>
      </w:r>
      <w:r w:rsidR="00393754">
        <w:rPr>
          <w:lang w:val="pt-PT"/>
        </w:rPr>
        <w:t xml:space="preserve"> a gestão do brilho da tela, gestão de aplicações em segundo plano, uso eficiente de conexões de dados como WiFi e dados móveis.</w:t>
      </w:r>
    </w:p>
    <w:p w14:paraId="4CE2D26D" w14:textId="47B0ABD3" w:rsidR="00F94DCF" w:rsidRDefault="00F94DCF" w:rsidP="00F94DCF">
      <w:pPr>
        <w:rPr>
          <w:lang w:val="pt-PT"/>
        </w:rPr>
      </w:pPr>
      <w:r w:rsidRPr="00F94DCF">
        <w:rPr>
          <w:lang w:val="pt-PT"/>
        </w:rPr>
        <w:t xml:space="preserve">Para alcançar nossos objetivos, </w:t>
      </w:r>
      <w:r w:rsidR="00393754">
        <w:rPr>
          <w:lang w:val="pt-PT"/>
        </w:rPr>
        <w:t>vamos adotar</w:t>
      </w:r>
      <w:r w:rsidRPr="00F94DCF">
        <w:rPr>
          <w:lang w:val="pt-PT"/>
        </w:rPr>
        <w:t xml:space="preserve"> uma abordagem metodológica que inclui</w:t>
      </w:r>
      <w:r w:rsidR="00393754">
        <w:rPr>
          <w:lang w:val="pt-PT"/>
        </w:rPr>
        <w:t xml:space="preserve"> recolha de dados de consumo de energia em diferentes cenários de uso, experimentos controlados para avaliar o impacto de diferentes configurações e usos e análise estatística.</w:t>
      </w:r>
    </w:p>
    <w:p w14:paraId="5F4F027D" w14:textId="1DE49394" w:rsidR="00393754" w:rsidRPr="00F94DCF" w:rsidRDefault="00393754" w:rsidP="00F94DCF">
      <w:pPr>
        <w:rPr>
          <w:lang w:val="pt-PT"/>
        </w:rPr>
      </w:pPr>
      <w:r>
        <w:rPr>
          <w:lang w:val="pt-PT"/>
        </w:rPr>
        <w:t xml:space="preserve">Serão feitas recomendações baseadas em </w:t>
      </w:r>
      <w:r w:rsidRPr="00F94DCF">
        <w:rPr>
          <w:lang w:val="pt-PT"/>
        </w:rPr>
        <w:t>evidências</w:t>
      </w:r>
      <w:r>
        <w:rPr>
          <w:lang w:val="pt-PT"/>
        </w:rPr>
        <w:t xml:space="preserve"> recolhidas e analisadas com o intuito de ajudar o utilizador a otimizar o uso de energia dos seus dispositivos no uso diário de forma a contribuir para a redução do impacto ambiental</w:t>
      </w:r>
    </w:p>
    <w:p w14:paraId="603751C5" w14:textId="2B7EBFF7" w:rsidR="00F26C5B" w:rsidRDefault="00F94DCF" w:rsidP="00F94DCF">
      <w:pPr>
        <w:rPr>
          <w:lang w:val="pt-BR"/>
        </w:rPr>
      </w:pPr>
      <w:r w:rsidRPr="00F94DCF">
        <w:rPr>
          <w:lang w:val="pt-PT"/>
        </w:rPr>
        <w:t>As recomendações desenvolvidas serão rigorosamente baseadas em evidências coletadas e analisadas, garantindo que sejam tanto práticas quanto eficazes. Este guia não só ajudará os usuários a otimizar o uso de energia de seus dispositivos</w:t>
      </w:r>
      <w:r w:rsidR="00393754">
        <w:rPr>
          <w:lang w:val="pt-PT"/>
        </w:rPr>
        <w:t xml:space="preserve"> prolongando a vida útil do dispositivo</w:t>
      </w:r>
      <w:r w:rsidRPr="00F94DCF">
        <w:rPr>
          <w:lang w:val="pt-PT"/>
        </w:rPr>
        <w:t>, mas também contribuirá para a redução do impacto ambiental associado ao uso intensivo d</w:t>
      </w:r>
      <w:r w:rsidR="00393754">
        <w:rPr>
          <w:lang w:val="pt-PT"/>
        </w:rPr>
        <w:t>os dispositivos.</w:t>
      </w:r>
    </w:p>
    <w:p w14:paraId="166EB117" w14:textId="77777777" w:rsidR="00F26C5B" w:rsidRDefault="00F26C5B" w:rsidP="00A04CF9">
      <w:pPr>
        <w:rPr>
          <w:lang w:val="pt-BR"/>
        </w:rPr>
      </w:pPr>
    </w:p>
    <w:p w14:paraId="29387E01" w14:textId="77777777" w:rsidR="00F26C5B" w:rsidRDefault="00F26C5B" w:rsidP="00F26C5B">
      <w:pPr>
        <w:pStyle w:val="Heading1"/>
      </w:pPr>
      <w:bookmarkStart w:id="10" w:name="_Toc170506564"/>
      <w:r w:rsidRPr="002D1446">
        <w:lastRenderedPageBreak/>
        <w:t>Viabilidade e Pertinência</w:t>
      </w:r>
      <w:bookmarkEnd w:id="10"/>
    </w:p>
    <w:p w14:paraId="6A2409CC" w14:textId="77777777" w:rsidR="00764C43" w:rsidRDefault="00F26C5B" w:rsidP="00F26C5B">
      <w:pPr>
        <w:rPr>
          <w:lang w:val="pt-PT"/>
        </w:rPr>
      </w:pPr>
      <w:r w:rsidRPr="0021442E">
        <w:rPr>
          <w:lang w:val="pt-PT"/>
        </w:rPr>
        <w:t>No</w:t>
      </w:r>
      <w:r w:rsidR="009123CD">
        <w:rPr>
          <w:lang w:val="pt-PT"/>
        </w:rPr>
        <w:t>s anos 80 e 90</w:t>
      </w:r>
      <w:r w:rsidRPr="0021442E">
        <w:rPr>
          <w:lang w:val="pt-PT"/>
        </w:rPr>
        <w:t xml:space="preserve"> os telemóveis eram vistos como simples ferramentas de comunicação. </w:t>
      </w:r>
    </w:p>
    <w:p w14:paraId="7EAEF517" w14:textId="6ABCDAD5" w:rsidR="00F26C5B" w:rsidRPr="0021442E" w:rsidRDefault="00F26C5B" w:rsidP="00F26C5B">
      <w:pPr>
        <w:rPr>
          <w:lang w:val="pt-PT"/>
        </w:rPr>
      </w:pPr>
      <w:r w:rsidRPr="0021442E">
        <w:rPr>
          <w:lang w:val="pt-PT"/>
        </w:rPr>
        <w:t>Nos dias de hoje o telemóvel</w:t>
      </w:r>
      <w:r w:rsidR="00341E60">
        <w:rPr>
          <w:lang w:val="pt-PT"/>
        </w:rPr>
        <w:t xml:space="preserve"> </w:t>
      </w:r>
      <w:r w:rsidRPr="0021442E">
        <w:rPr>
          <w:lang w:val="pt-PT"/>
        </w:rPr>
        <w:t>foi substituído pelo smartphone que são dispositivos multifuncionais que podem ser usados para uma variedade de propósitos, desde navegação na internet, redes sociais, jogos, fotografia, trabalho, até ao uso de várias aplicações para tarefas diárias simples ou complexas. O uso intensivo de smartphones levanta preocupações com a eficiência energética.</w:t>
      </w:r>
    </w:p>
    <w:p w14:paraId="3E56F66D" w14:textId="0CAC6443" w:rsidR="00F26C5B" w:rsidRDefault="00341E60" w:rsidP="00A04CF9">
      <w:pPr>
        <w:rPr>
          <w:lang w:val="pt-PT"/>
        </w:rPr>
      </w:pPr>
      <w:r>
        <w:rPr>
          <w:lang w:val="pt-PT"/>
        </w:rPr>
        <w:t xml:space="preserve">Mesmo com avanços frequentes em hardware e software a gestão eficiente de energia ainda depende significativamente das práticas adotadas pelos utilizadores. A maioria dos utilizadores não faz ideia que o simples uso diário do dispositivo têm um impacto na vida útil da bateria e no desempenho geral do dispositivo, por isso mesmo é importante educar os utilizadores sobre práticas eficazes para economizar energia de forma a prolongar a vida útil da bateria e do dispositivo. </w:t>
      </w:r>
    </w:p>
    <w:p w14:paraId="292F5F24" w14:textId="1403E8F8" w:rsidR="00341E60" w:rsidRDefault="00341E60" w:rsidP="00A04CF9">
      <w:pPr>
        <w:rPr>
          <w:lang w:val="pt-PT"/>
        </w:rPr>
      </w:pPr>
      <w:r>
        <w:rPr>
          <w:lang w:val="pt-PT"/>
        </w:rPr>
        <w:t>O foco do nosso projeto é sobretudo fornecer informações claras e métodos práticos para otimizar o uso de energia nos dispositivos entre as quais o ajuste do brilho da tela assim como outras configurações</w:t>
      </w:r>
      <w:r w:rsidR="00F94DCF">
        <w:rPr>
          <w:lang w:val="pt-PT"/>
        </w:rPr>
        <w:t xml:space="preserve"> baseadas no ambiente e no uso.</w:t>
      </w:r>
    </w:p>
    <w:p w14:paraId="1410E798" w14:textId="3B3CAD41" w:rsidR="00F94DCF" w:rsidRPr="00F26C5B" w:rsidRDefault="00F94DCF" w:rsidP="00A04CF9">
      <w:pPr>
        <w:rPr>
          <w:lang w:val="pt-PT"/>
        </w:rPr>
      </w:pPr>
    </w:p>
    <w:p w14:paraId="42C4A449" w14:textId="77777777" w:rsidR="008D68B5" w:rsidRPr="00C31D4B" w:rsidRDefault="008D68B5" w:rsidP="00A04CF9">
      <w:pPr>
        <w:rPr>
          <w:lang w:val="pt-PT"/>
        </w:rPr>
      </w:pPr>
    </w:p>
    <w:p w14:paraId="0A635874" w14:textId="01E2086F" w:rsidR="006C79E9" w:rsidRPr="0048296B" w:rsidRDefault="006C79E9" w:rsidP="00A04CF9">
      <w:pPr>
        <w:rPr>
          <w:lang w:val="pt-BR"/>
        </w:rPr>
      </w:pPr>
    </w:p>
    <w:p w14:paraId="3D0C9922" w14:textId="77777777" w:rsidR="00EB5BED" w:rsidRDefault="00EB5BED" w:rsidP="00EB5BED">
      <w:pPr>
        <w:pStyle w:val="Heading1"/>
      </w:pPr>
      <w:bookmarkStart w:id="11" w:name="_Toc170506565"/>
      <w:r>
        <w:lastRenderedPageBreak/>
        <w:t>Benchmarking</w:t>
      </w:r>
      <w:bookmarkEnd w:id="11"/>
    </w:p>
    <w:p w14:paraId="10196897" w14:textId="7E0685C2" w:rsidR="00FE7402" w:rsidRPr="00FE7402" w:rsidRDefault="00FE7402" w:rsidP="00FE7402">
      <w:pPr>
        <w:rPr>
          <w:lang w:val="pt-PT"/>
        </w:rPr>
      </w:pPr>
      <w:r w:rsidRPr="00FE7402">
        <w:rPr>
          <w:lang w:val="pt-PT"/>
        </w:rPr>
        <w:t xml:space="preserve">No estudo de D. Hao et al. [CSLLEIAA], observamos métodos avançados para calcular a eficiência energética de aplicações Android, incluindo a análise detalhada do consumo de energia por funcionalidades específicas das apps. Esta pesquisa oferece uma base sólida para entender como diferentes componentes das aplicações impactam a bateria. </w:t>
      </w:r>
      <w:r>
        <w:rPr>
          <w:lang w:val="pt-PT"/>
        </w:rPr>
        <w:t>A nossa abordagem pretende</w:t>
      </w:r>
      <w:r w:rsidRPr="00FE7402">
        <w:rPr>
          <w:lang w:val="pt-PT"/>
        </w:rPr>
        <w:t xml:space="preserve"> expandir essas observações, combinando a </w:t>
      </w:r>
      <w:r>
        <w:rPr>
          <w:lang w:val="pt-PT"/>
        </w:rPr>
        <w:t>recolha</w:t>
      </w:r>
      <w:r w:rsidRPr="00FE7402">
        <w:rPr>
          <w:lang w:val="pt-PT"/>
        </w:rPr>
        <w:t xml:space="preserve"> de dados energéticos do hardware com ferramentas de processamento e testes automatizados</w:t>
      </w:r>
      <w:r>
        <w:rPr>
          <w:lang w:val="pt-PT"/>
        </w:rPr>
        <w:t xml:space="preserve"> o que vai </w:t>
      </w:r>
      <w:r w:rsidRPr="00FE7402">
        <w:rPr>
          <w:lang w:val="pt-PT"/>
        </w:rPr>
        <w:t>permitir</w:t>
      </w:r>
      <w:r>
        <w:rPr>
          <w:lang w:val="pt-PT"/>
        </w:rPr>
        <w:t xml:space="preserve"> uma</w:t>
      </w:r>
      <w:r w:rsidRPr="00FE7402">
        <w:rPr>
          <w:lang w:val="pt-PT"/>
        </w:rPr>
        <w:t xml:space="preserve"> avalia</w:t>
      </w:r>
      <w:r>
        <w:rPr>
          <w:lang w:val="pt-PT"/>
        </w:rPr>
        <w:t>ção</w:t>
      </w:r>
      <w:r w:rsidRPr="00FE7402">
        <w:rPr>
          <w:lang w:val="pt-PT"/>
        </w:rPr>
        <w:t xml:space="preserve"> </w:t>
      </w:r>
      <w:r>
        <w:rPr>
          <w:lang w:val="pt-PT"/>
        </w:rPr>
        <w:t>d</w:t>
      </w:r>
      <w:r w:rsidRPr="00FE7402">
        <w:rPr>
          <w:lang w:val="pt-PT"/>
        </w:rPr>
        <w:t xml:space="preserve">o consumo de energia de forma mais </w:t>
      </w:r>
      <w:r>
        <w:rPr>
          <w:lang w:val="pt-PT"/>
        </w:rPr>
        <w:t>detalhada</w:t>
      </w:r>
      <w:r w:rsidRPr="00FE7402">
        <w:rPr>
          <w:lang w:val="pt-PT"/>
        </w:rPr>
        <w:t xml:space="preserve"> e</w:t>
      </w:r>
      <w:r>
        <w:rPr>
          <w:lang w:val="pt-PT"/>
        </w:rPr>
        <w:t xml:space="preserve"> para</w:t>
      </w:r>
      <w:r w:rsidRPr="00FE7402">
        <w:rPr>
          <w:lang w:val="pt-PT"/>
        </w:rPr>
        <w:t xml:space="preserve"> aplicar otimizações específicas baseadas em dados empiricamente validados.</w:t>
      </w:r>
    </w:p>
    <w:p w14:paraId="68D9F9F5" w14:textId="50957363" w:rsidR="00FE7402" w:rsidRPr="00FE7402" w:rsidRDefault="00FE7402" w:rsidP="00FE7402">
      <w:pPr>
        <w:rPr>
          <w:lang w:val="pt-PT"/>
        </w:rPr>
      </w:pPr>
      <w:r>
        <w:rPr>
          <w:lang w:val="pt-PT"/>
        </w:rPr>
        <w:t>Embora tenham sido feitos alguns avanços</w:t>
      </w:r>
      <w:r w:rsidRPr="00FE7402">
        <w:rPr>
          <w:lang w:val="pt-PT"/>
        </w:rPr>
        <w:t xml:space="preserve"> na análise da eficiência energética, </w:t>
      </w:r>
      <w:r>
        <w:rPr>
          <w:lang w:val="pt-PT"/>
        </w:rPr>
        <w:t xml:space="preserve">identificamos uma lacuna neste espaço referenciado pelo </w:t>
      </w:r>
      <w:r w:rsidRPr="00FE7402">
        <w:rPr>
          <w:lang w:val="pt-PT"/>
        </w:rPr>
        <w:t xml:space="preserve">trabalho de Wilke et al. [ECEMAAUFS], </w:t>
      </w:r>
      <w:r>
        <w:rPr>
          <w:lang w:val="pt-PT"/>
        </w:rPr>
        <w:t xml:space="preserve">que </w:t>
      </w:r>
      <w:r w:rsidRPr="00FE7402">
        <w:rPr>
          <w:lang w:val="pt-PT"/>
        </w:rPr>
        <w:t xml:space="preserve">é a falta de quantificação do </w:t>
      </w:r>
      <w:r>
        <w:rPr>
          <w:lang w:val="pt-PT"/>
        </w:rPr>
        <w:t xml:space="preserve">consumo de energia </w:t>
      </w:r>
      <w:r w:rsidRPr="00FE7402">
        <w:rPr>
          <w:lang w:val="pt-PT"/>
        </w:rPr>
        <w:t xml:space="preserve">das aplicações na vida útil da bateria. Enquanto muitos estudos destacam fatores como o uso de GPS, CPU, e atividades em segundo plano como grandes consumidores de energia, há uma necessidade de análises mais </w:t>
      </w:r>
      <w:r>
        <w:rPr>
          <w:lang w:val="pt-PT"/>
        </w:rPr>
        <w:t>detalhadas</w:t>
      </w:r>
      <w:r w:rsidRPr="00FE7402">
        <w:rPr>
          <w:lang w:val="pt-PT"/>
        </w:rPr>
        <w:t xml:space="preserve"> </w:t>
      </w:r>
      <w:r>
        <w:rPr>
          <w:lang w:val="pt-PT"/>
        </w:rPr>
        <w:t xml:space="preserve">para poder aplicar </w:t>
      </w:r>
      <w:r w:rsidRPr="00FE7402">
        <w:rPr>
          <w:lang w:val="pt-PT"/>
        </w:rPr>
        <w:t xml:space="preserve">estratégias de economia de energia mais eficazes. </w:t>
      </w:r>
      <w:r>
        <w:rPr>
          <w:lang w:val="pt-PT"/>
        </w:rPr>
        <w:t>A nossa</w:t>
      </w:r>
      <w:r w:rsidRPr="00FE7402">
        <w:rPr>
          <w:lang w:val="pt-PT"/>
        </w:rPr>
        <w:t xml:space="preserve"> pesquisa </w:t>
      </w:r>
      <w:r>
        <w:rPr>
          <w:lang w:val="pt-PT"/>
        </w:rPr>
        <w:t>procura</w:t>
      </w:r>
      <w:r w:rsidRPr="00FE7402">
        <w:rPr>
          <w:lang w:val="pt-PT"/>
        </w:rPr>
        <w:t xml:space="preserve"> preencher essa lacuna por meio de uma série de testes controlados que isolam e medem o impacto energético de cada um desses fatores.</w:t>
      </w:r>
    </w:p>
    <w:p w14:paraId="7A47A128" w14:textId="14BCF888" w:rsidR="00FE7402" w:rsidRPr="00FE7402" w:rsidRDefault="00FE7402" w:rsidP="00FE7402">
      <w:pPr>
        <w:rPr>
          <w:lang w:val="pt-PT"/>
        </w:rPr>
      </w:pPr>
      <w:r w:rsidRPr="00FE7402">
        <w:rPr>
          <w:lang w:val="pt-PT"/>
        </w:rPr>
        <w:t>Identificamos vários fatores primários baseados na literatura</w:t>
      </w:r>
      <w:r w:rsidR="009B4A78">
        <w:rPr>
          <w:lang w:val="pt-PT"/>
        </w:rPr>
        <w:t xml:space="preserve"> cinza</w:t>
      </w:r>
      <w:r w:rsidRPr="00FE7402">
        <w:rPr>
          <w:lang w:val="pt-PT"/>
        </w:rPr>
        <w:t xml:space="preserve"> que podem ser ajustados pelos </w:t>
      </w:r>
      <w:r w:rsidR="009B4A78">
        <w:rPr>
          <w:lang w:val="pt-PT"/>
        </w:rPr>
        <w:t>utilizadores</w:t>
      </w:r>
      <w:r w:rsidRPr="00FE7402">
        <w:rPr>
          <w:lang w:val="pt-PT"/>
        </w:rPr>
        <w:t xml:space="preserve"> para economizar energia, </w:t>
      </w:r>
      <w:r w:rsidR="009B4A78">
        <w:rPr>
          <w:lang w:val="pt-PT"/>
        </w:rPr>
        <w:t>como por exemplo o brilho da tela, a conectividade, aplicações em segundo plano entre outras funcionalidades</w:t>
      </w:r>
    </w:p>
    <w:p w14:paraId="2F20F6A1" w14:textId="54EB4D08" w:rsidR="00FE7402" w:rsidRPr="00FE7402" w:rsidRDefault="009B4A78" w:rsidP="00FE7402">
      <w:pPr>
        <w:rPr>
          <w:lang w:val="pt-PT"/>
        </w:rPr>
      </w:pPr>
      <w:r>
        <w:rPr>
          <w:lang w:val="pt-PT"/>
        </w:rPr>
        <w:t>O n</w:t>
      </w:r>
      <w:r w:rsidR="00FE7402" w:rsidRPr="00FE7402">
        <w:rPr>
          <w:lang w:val="pt-PT"/>
        </w:rPr>
        <w:t>osso método inclui a criação de benchmarks que combin</w:t>
      </w:r>
      <w:r>
        <w:rPr>
          <w:lang w:val="pt-PT"/>
        </w:rPr>
        <w:t>em</w:t>
      </w:r>
      <w:r w:rsidR="00FE7402" w:rsidRPr="00FE7402">
        <w:rPr>
          <w:lang w:val="pt-PT"/>
        </w:rPr>
        <w:t xml:space="preserve"> análises quantitativas e qualitativas. Usaremos ferramentas de análise de consumo de energia em tempo real para medir o impacto de aplicações específicas e configurações de dispositivos em diversos cenários de us</w:t>
      </w:r>
      <w:r>
        <w:rPr>
          <w:lang w:val="pt-PT"/>
        </w:rPr>
        <w:t>o</w:t>
      </w:r>
      <w:r w:rsidR="00FE7402" w:rsidRPr="00FE7402">
        <w:rPr>
          <w:lang w:val="pt-PT"/>
        </w:rPr>
        <w:t>.</w:t>
      </w:r>
    </w:p>
    <w:p w14:paraId="66675171" w14:textId="71F0D21E" w:rsidR="00067054" w:rsidRDefault="00FE7402" w:rsidP="00FE7402">
      <w:pPr>
        <w:rPr>
          <w:lang w:val="pt-BR"/>
        </w:rPr>
      </w:pPr>
      <w:r w:rsidRPr="00FE7402">
        <w:rPr>
          <w:lang w:val="pt-PT"/>
        </w:rPr>
        <w:t>Ao</w:t>
      </w:r>
      <w:r w:rsidR="009B4A78">
        <w:rPr>
          <w:lang w:val="pt-PT"/>
        </w:rPr>
        <w:t xml:space="preserve"> testar e analisar</w:t>
      </w:r>
      <w:r w:rsidRPr="00FE7402">
        <w:rPr>
          <w:lang w:val="pt-PT"/>
        </w:rPr>
        <w:t xml:space="preserve"> problemas de eficiência energética identificados em estudos prévios,</w:t>
      </w:r>
      <w:r w:rsidR="009B4A78">
        <w:rPr>
          <w:lang w:val="pt-PT"/>
        </w:rPr>
        <w:t xml:space="preserve"> esperemos que a</w:t>
      </w:r>
      <w:r w:rsidRPr="00FE7402">
        <w:rPr>
          <w:lang w:val="pt-PT"/>
        </w:rPr>
        <w:t xml:space="preserve"> nossa pesquisa </w:t>
      </w:r>
      <w:r w:rsidR="009B4A78">
        <w:rPr>
          <w:lang w:val="pt-PT"/>
        </w:rPr>
        <w:t>contribua</w:t>
      </w:r>
      <w:r w:rsidRPr="00FE7402">
        <w:rPr>
          <w:lang w:val="pt-PT"/>
        </w:rPr>
        <w:t xml:space="preserve"> significativamente para otimizar a gestão do consumo de bateria. Os resultados esperados são a criação de recomendações baseadas em evidências que possam ser aplicadas</w:t>
      </w:r>
      <w:r w:rsidR="009B4A78">
        <w:rPr>
          <w:lang w:val="pt-PT"/>
        </w:rPr>
        <w:t xml:space="preserve"> pelos utilizadores </w:t>
      </w:r>
      <w:r w:rsidRPr="00FE7402">
        <w:rPr>
          <w:lang w:val="pt-PT"/>
        </w:rPr>
        <w:t>para melhorar a sustentabilidade e a eficiência energética de dispositivos móveis.</w:t>
      </w:r>
    </w:p>
    <w:p w14:paraId="00765CA8" w14:textId="77777777" w:rsidR="00067054" w:rsidRDefault="00067054" w:rsidP="000436DF">
      <w:pPr>
        <w:rPr>
          <w:lang w:val="pt-BR"/>
        </w:rPr>
      </w:pPr>
    </w:p>
    <w:p w14:paraId="7847FC8E" w14:textId="5D08CD2C" w:rsidR="00067054" w:rsidRDefault="00067054" w:rsidP="00067054">
      <w:pPr>
        <w:pStyle w:val="Heading1"/>
      </w:pPr>
      <w:bookmarkStart w:id="12" w:name="_Toc170506566"/>
      <w:r>
        <w:lastRenderedPageBreak/>
        <w:t>Engenharia</w:t>
      </w:r>
      <w:bookmarkEnd w:id="12"/>
    </w:p>
    <w:p w14:paraId="30069480" w14:textId="0668C2EE" w:rsidR="007C53EC" w:rsidRPr="007C53EC" w:rsidRDefault="007C53EC" w:rsidP="007C53EC">
      <w:pPr>
        <w:rPr>
          <w:lang w:val="pt-PT"/>
        </w:rPr>
      </w:pPr>
      <w:r w:rsidRPr="007C53EC">
        <w:rPr>
          <w:lang w:val="pt-PT"/>
        </w:rPr>
        <w:t xml:space="preserve">Este </w:t>
      </w:r>
      <w:r w:rsidR="00D11292" w:rsidRPr="007C53EC">
        <w:rPr>
          <w:lang w:val="pt-PT"/>
        </w:rPr>
        <w:t>capítulo</w:t>
      </w:r>
      <w:r w:rsidRPr="007C53EC">
        <w:rPr>
          <w:lang w:val="pt-PT"/>
        </w:rPr>
        <w:t xml:space="preserve"> detalha a engenharia do sistema, é abordado os requisitos </w:t>
      </w:r>
      <w:r w:rsidR="00B34D55" w:rsidRPr="007C53EC">
        <w:rPr>
          <w:lang w:val="pt-PT"/>
        </w:rPr>
        <w:t>dos sistemas</w:t>
      </w:r>
      <w:r w:rsidRPr="007C53EC">
        <w:rPr>
          <w:lang w:val="pt-PT"/>
        </w:rPr>
        <w:t xml:space="preserve">, funcionais e não funcionais assim como casos de uso, diagrama de atividade e a estrutura do </w:t>
      </w:r>
      <w:r w:rsidR="008B07F9" w:rsidRPr="007C53EC">
        <w:rPr>
          <w:lang w:val="pt-PT"/>
        </w:rPr>
        <w:t>projeto</w:t>
      </w:r>
      <w:r>
        <w:rPr>
          <w:lang w:val="pt-PT"/>
        </w:rPr>
        <w:t>.</w:t>
      </w:r>
    </w:p>
    <w:p w14:paraId="68FFF77D" w14:textId="77777777" w:rsidR="007B025C" w:rsidRDefault="007B025C" w:rsidP="007B025C">
      <w:pPr>
        <w:rPr>
          <w:lang w:val="pt-PT"/>
        </w:rPr>
      </w:pPr>
    </w:p>
    <w:p w14:paraId="46FFEF6A" w14:textId="48C2B013" w:rsidR="004C509B" w:rsidRDefault="004C509B" w:rsidP="004C509B">
      <w:pPr>
        <w:pStyle w:val="Heading2"/>
      </w:pPr>
      <w:r w:rsidRPr="007C53EC">
        <w:rPr>
          <w:lang w:val="pt-BR"/>
        </w:rPr>
        <w:t xml:space="preserve"> </w:t>
      </w:r>
      <w:bookmarkStart w:id="13" w:name="_Toc170506567"/>
      <w:proofErr w:type="spellStart"/>
      <w:r w:rsidRPr="004C509B">
        <w:t>Levantamento</w:t>
      </w:r>
      <w:proofErr w:type="spellEnd"/>
      <w:r w:rsidRPr="004C509B">
        <w:t xml:space="preserve"> e </w:t>
      </w:r>
      <w:r w:rsidR="008B07F9" w:rsidRPr="004C509B">
        <w:t>Analise</w:t>
      </w:r>
      <w:r w:rsidRPr="004C509B">
        <w:t xml:space="preserve"> dos </w:t>
      </w:r>
      <w:proofErr w:type="spellStart"/>
      <w:r w:rsidRPr="004C509B">
        <w:t>Requisitos</w:t>
      </w:r>
      <w:bookmarkEnd w:id="13"/>
      <w:proofErr w:type="spellEnd"/>
    </w:p>
    <w:p w14:paraId="120F0553" w14:textId="6E85C22E" w:rsidR="007C53EC" w:rsidRPr="007C53EC" w:rsidRDefault="007C53EC" w:rsidP="007C53EC">
      <w:pPr>
        <w:rPr>
          <w:lang w:val="pt-BR"/>
        </w:rPr>
      </w:pPr>
      <w:r>
        <w:rPr>
          <w:lang w:val="pt-BR"/>
        </w:rPr>
        <w:t>Aqui é</w:t>
      </w:r>
      <w:r w:rsidRPr="007C53EC">
        <w:rPr>
          <w:lang w:val="pt-BR"/>
        </w:rPr>
        <w:t xml:space="preserve"> feita uma distinção clara entre requisitos funcionais e não funcionais. Os requisitos funcionais descrevem as funcionalidades específicas que o sistema deve oferecer, como a </w:t>
      </w:r>
      <w:r w:rsidR="008B07F9" w:rsidRPr="007C53EC">
        <w:rPr>
          <w:lang w:val="pt-BR"/>
        </w:rPr>
        <w:t>recolha</w:t>
      </w:r>
      <w:r w:rsidRPr="007C53EC">
        <w:rPr>
          <w:lang w:val="pt-BR"/>
        </w:rPr>
        <w:t xml:space="preserve"> de dados de desempenho e consumo energético, testes de interface do </w:t>
      </w:r>
      <w:r>
        <w:rPr>
          <w:lang w:val="pt-BR"/>
        </w:rPr>
        <w:t>utilizador</w:t>
      </w:r>
      <w:r w:rsidRPr="007C53EC">
        <w:rPr>
          <w:lang w:val="pt-BR"/>
        </w:rPr>
        <w:t xml:space="preserve">, e a integração com ferramentas de desenvolvimento. Já os requisitos não </w:t>
      </w:r>
      <w:r w:rsidR="00D11292" w:rsidRPr="007C53EC">
        <w:rPr>
          <w:lang w:val="pt-BR"/>
        </w:rPr>
        <w:t>funcionais focam</w:t>
      </w:r>
      <w:r w:rsidRPr="007C53EC">
        <w:rPr>
          <w:lang w:val="pt-BR"/>
        </w:rPr>
        <w:t xml:space="preserve"> em aspectos como eficiência, usabilidade, confiabilidade, performance e escalabilidade, que são cruciais para a operação eficiente do sistema.</w:t>
      </w:r>
    </w:p>
    <w:p w14:paraId="63908A06" w14:textId="77777777" w:rsidR="004C509B" w:rsidRPr="004C509B" w:rsidRDefault="004C509B" w:rsidP="004C509B">
      <w:pPr>
        <w:rPr>
          <w:lang w:val="pt-PT"/>
        </w:rPr>
      </w:pPr>
    </w:p>
    <w:p w14:paraId="3B0C0430" w14:textId="5DCAB805" w:rsidR="004C509B" w:rsidRPr="004C509B" w:rsidRDefault="004C509B" w:rsidP="0039005E">
      <w:pPr>
        <w:pStyle w:val="Heading3"/>
        <w:rPr>
          <w:lang w:val="pt-PT"/>
        </w:rPr>
      </w:pPr>
      <w:bookmarkStart w:id="14" w:name="_Toc170506568"/>
      <w:r w:rsidRPr="004C509B">
        <w:rPr>
          <w:lang w:val="pt-PT"/>
        </w:rPr>
        <w:t>Requisitos Funcionais</w:t>
      </w:r>
      <w:r w:rsidR="0039005E">
        <w:rPr>
          <w:lang w:val="pt-PT"/>
        </w:rPr>
        <w:t xml:space="preserve"> (RF)</w:t>
      </w:r>
      <w:r w:rsidRPr="004C509B">
        <w:rPr>
          <w:lang w:val="pt-PT"/>
        </w:rPr>
        <w:t>:</w:t>
      </w:r>
      <w:bookmarkEnd w:id="14"/>
    </w:p>
    <w:p w14:paraId="202E51F2" w14:textId="6284FBD3" w:rsidR="004C509B" w:rsidRPr="004C509B" w:rsidRDefault="0039005E" w:rsidP="004C509B">
      <w:pPr>
        <w:rPr>
          <w:lang w:val="pt-PT"/>
        </w:rPr>
      </w:pPr>
      <w:r w:rsidRPr="0039005E">
        <w:rPr>
          <w:b/>
          <w:bCs/>
          <w:lang w:val="pt-BR"/>
        </w:rPr>
        <w:t xml:space="preserve">(RF1) - </w:t>
      </w:r>
      <w:r w:rsidR="004C509B" w:rsidRPr="0039005E">
        <w:rPr>
          <w:b/>
          <w:bCs/>
          <w:lang w:val="pt-PT"/>
        </w:rPr>
        <w:t>Recolha de dados:</w:t>
      </w:r>
      <w:r w:rsidR="004C509B" w:rsidRPr="004C509B">
        <w:rPr>
          <w:lang w:val="pt-PT"/>
        </w:rPr>
        <w:t xml:space="preserve"> Capacidade do sistema de recolher dados de desempenho e consumo energético de forma precisa e abrangente, usando o Ebserver. Isso inclui monitorar variáveis como uso de CPU, estado da tela e voltagem.</w:t>
      </w:r>
    </w:p>
    <w:p w14:paraId="2697780B" w14:textId="30717CEF" w:rsidR="004C509B" w:rsidRPr="004C509B" w:rsidRDefault="0039005E" w:rsidP="004C509B">
      <w:pPr>
        <w:rPr>
          <w:lang w:val="pt-PT"/>
        </w:rPr>
      </w:pPr>
      <w:r w:rsidRPr="0039005E">
        <w:rPr>
          <w:b/>
          <w:bCs/>
          <w:lang w:val="pt-BR"/>
        </w:rPr>
        <w:t xml:space="preserve">(RF2) - </w:t>
      </w:r>
      <w:r w:rsidR="004C509B" w:rsidRPr="0039005E">
        <w:rPr>
          <w:b/>
          <w:bCs/>
          <w:lang w:val="pt-PT"/>
        </w:rPr>
        <w:t xml:space="preserve">Testes de Interface do </w:t>
      </w:r>
      <w:r w:rsidR="00B34D55">
        <w:rPr>
          <w:b/>
          <w:bCs/>
          <w:lang w:val="pt-PT"/>
        </w:rPr>
        <w:t>Utilizador</w:t>
      </w:r>
      <w:r w:rsidR="004C509B" w:rsidRPr="0039005E">
        <w:rPr>
          <w:b/>
          <w:bCs/>
          <w:lang w:val="pt-PT"/>
        </w:rPr>
        <w:t xml:space="preserve"> (UI):</w:t>
      </w:r>
      <w:r w:rsidR="004C509B" w:rsidRPr="004C509B">
        <w:rPr>
          <w:lang w:val="pt-PT"/>
        </w:rPr>
        <w:t xml:space="preserve"> Implementação de testes automatizados de UI utilizando o Espresso, para garantir a eficiência energética e a usabilidade das aplicações.</w:t>
      </w:r>
    </w:p>
    <w:p w14:paraId="3D2F712B" w14:textId="0ABF090C" w:rsidR="004C509B" w:rsidRPr="004C509B" w:rsidRDefault="0039005E" w:rsidP="004C509B">
      <w:pPr>
        <w:rPr>
          <w:lang w:val="pt-PT"/>
        </w:rPr>
      </w:pPr>
      <w:r w:rsidRPr="0039005E">
        <w:rPr>
          <w:b/>
          <w:bCs/>
          <w:lang w:val="pt-BR"/>
        </w:rPr>
        <w:t>(RF3)</w:t>
      </w:r>
      <w:r w:rsidR="00B34D55">
        <w:rPr>
          <w:b/>
          <w:bCs/>
          <w:lang w:val="pt-BR"/>
        </w:rPr>
        <w:t xml:space="preserve"> </w:t>
      </w:r>
      <w:r w:rsidRPr="0039005E">
        <w:rPr>
          <w:b/>
          <w:bCs/>
          <w:lang w:val="pt-BR"/>
        </w:rPr>
        <w:t xml:space="preserve">- </w:t>
      </w:r>
      <w:r w:rsidR="004C509B" w:rsidRPr="0039005E">
        <w:rPr>
          <w:b/>
          <w:bCs/>
          <w:lang w:val="pt-PT"/>
        </w:rPr>
        <w:t>Integração com o Ambiente de Desenvolvimento:</w:t>
      </w:r>
      <w:r w:rsidR="004C509B" w:rsidRPr="004C509B">
        <w:rPr>
          <w:lang w:val="pt-PT"/>
        </w:rPr>
        <w:t xml:space="preserve"> Integração eficaz do sistema com o ambiente de desenvolvimento Android, incluindo o uso do Android Studio para desenvolvimento de aplicações e do ADB.</w:t>
      </w:r>
    </w:p>
    <w:p w14:paraId="601547C0" w14:textId="77777777" w:rsidR="004C509B" w:rsidRPr="004C509B" w:rsidRDefault="004C509B" w:rsidP="004C509B">
      <w:pPr>
        <w:rPr>
          <w:lang w:val="pt-PT"/>
        </w:rPr>
      </w:pPr>
    </w:p>
    <w:p w14:paraId="2B6E7561" w14:textId="5DFE2AEF" w:rsidR="004C509B" w:rsidRPr="004C509B" w:rsidRDefault="004C509B" w:rsidP="0039005E">
      <w:pPr>
        <w:pStyle w:val="Heading3"/>
        <w:rPr>
          <w:lang w:val="pt-PT"/>
        </w:rPr>
      </w:pPr>
      <w:bookmarkStart w:id="15" w:name="_Toc170506569"/>
      <w:r w:rsidRPr="004C509B">
        <w:rPr>
          <w:lang w:val="pt-PT"/>
        </w:rPr>
        <w:t>Requisitos Não Funcionais</w:t>
      </w:r>
      <w:r w:rsidR="0039005E">
        <w:rPr>
          <w:lang w:val="pt-PT"/>
        </w:rPr>
        <w:t xml:space="preserve"> (RNF)</w:t>
      </w:r>
      <w:r w:rsidR="0039005E" w:rsidRPr="004C509B">
        <w:rPr>
          <w:lang w:val="pt-PT"/>
        </w:rPr>
        <w:t>:</w:t>
      </w:r>
      <w:bookmarkEnd w:id="15"/>
    </w:p>
    <w:p w14:paraId="757C48AF" w14:textId="764A5843" w:rsidR="004C509B" w:rsidRPr="004C509B" w:rsidRDefault="0039005E" w:rsidP="004C509B">
      <w:pPr>
        <w:rPr>
          <w:lang w:val="pt-PT"/>
        </w:rPr>
      </w:pPr>
      <w:r w:rsidRPr="0039005E">
        <w:rPr>
          <w:b/>
          <w:bCs/>
          <w:lang w:val="pt-PT"/>
        </w:rPr>
        <w:t xml:space="preserve">(RNF1) - </w:t>
      </w:r>
      <w:r w:rsidR="004C509B" w:rsidRPr="0039005E">
        <w:rPr>
          <w:b/>
          <w:bCs/>
          <w:lang w:val="pt-PT"/>
        </w:rPr>
        <w:t>Eficiência na Recolha de Dados:</w:t>
      </w:r>
      <w:r w:rsidR="004C509B" w:rsidRPr="004C509B">
        <w:rPr>
          <w:lang w:val="pt-PT"/>
        </w:rPr>
        <w:t xml:space="preserve"> Garantir que o Ebserver recolhe dados de forma eficiente e precisa, minimizando o processamento e maximizando a utilidade das informações obtidas.</w:t>
      </w:r>
    </w:p>
    <w:p w14:paraId="2C032954" w14:textId="59E0A94D" w:rsidR="004C509B" w:rsidRDefault="0039005E" w:rsidP="004C509B">
      <w:pPr>
        <w:rPr>
          <w:lang w:val="pt-PT"/>
        </w:rPr>
      </w:pPr>
      <w:r w:rsidRPr="0039005E">
        <w:rPr>
          <w:b/>
          <w:bCs/>
          <w:lang w:val="pt-PT"/>
        </w:rPr>
        <w:t xml:space="preserve">(RNF2) - </w:t>
      </w:r>
      <w:r w:rsidR="004C509B" w:rsidRPr="0039005E">
        <w:rPr>
          <w:b/>
          <w:bCs/>
          <w:lang w:val="pt-PT"/>
        </w:rPr>
        <w:t>Usabilidade e Acessibilidade do Android Studio:</w:t>
      </w:r>
      <w:r w:rsidR="004C509B" w:rsidRPr="004C509B">
        <w:rPr>
          <w:lang w:val="pt-PT"/>
        </w:rPr>
        <w:t xml:space="preserve"> Assegurar que o Android Studio esteja operacional e intuitivo.</w:t>
      </w:r>
    </w:p>
    <w:p w14:paraId="1055373D" w14:textId="1C20E3A1" w:rsidR="004C509B" w:rsidRDefault="0039005E" w:rsidP="004C509B">
      <w:pPr>
        <w:rPr>
          <w:lang w:val="pt-PT"/>
        </w:rPr>
      </w:pPr>
      <w:r w:rsidRPr="0039005E">
        <w:rPr>
          <w:b/>
          <w:bCs/>
          <w:lang w:val="pt-PT"/>
        </w:rPr>
        <w:t xml:space="preserve">(RNF3) - </w:t>
      </w:r>
      <w:r w:rsidR="004C509B" w:rsidRPr="0039005E">
        <w:rPr>
          <w:b/>
          <w:bCs/>
          <w:lang w:val="pt-PT"/>
        </w:rPr>
        <w:t>Confiabilidade de testes:</w:t>
      </w:r>
      <w:r w:rsidR="004C509B" w:rsidRPr="004C509B">
        <w:rPr>
          <w:lang w:val="pt-PT"/>
        </w:rPr>
        <w:t xml:space="preserve"> Testes realizados pelo Espresso e ADB devem ser precisos e confiáveis, fornecendo resultados consistentes para a avaliação do desempenho energético das aplicações.</w:t>
      </w:r>
    </w:p>
    <w:p w14:paraId="4E9707D3" w14:textId="4AA1DF10" w:rsidR="00477D2C" w:rsidRDefault="00477D2C" w:rsidP="004C509B">
      <w:pPr>
        <w:rPr>
          <w:lang w:val="pt-PT"/>
        </w:rPr>
      </w:pPr>
      <w:r w:rsidRPr="0039005E">
        <w:rPr>
          <w:b/>
          <w:bCs/>
          <w:lang w:val="pt-PT"/>
        </w:rPr>
        <w:t>(RNF</w:t>
      </w:r>
      <w:r>
        <w:rPr>
          <w:b/>
          <w:bCs/>
          <w:lang w:val="pt-PT"/>
        </w:rPr>
        <w:t>4</w:t>
      </w:r>
      <w:r w:rsidRPr="00477D2C">
        <w:rPr>
          <w:lang w:val="pt-PT"/>
        </w:rPr>
        <w:t>)</w:t>
      </w:r>
      <w:r w:rsidRPr="00477D2C">
        <w:rPr>
          <w:b/>
          <w:bCs/>
          <w:lang w:val="pt-PT"/>
        </w:rPr>
        <w:t xml:space="preserve"> - Performance e Escalabilidade: </w:t>
      </w:r>
      <w:r w:rsidRPr="00477D2C">
        <w:rPr>
          <w:lang w:val="pt-PT"/>
        </w:rPr>
        <w:t xml:space="preserve">O sistema deve ser capaz de lidar com uma variedade de cenários de teste e volumes de dados, mantendo um alto nível de performance e a capacidade de </w:t>
      </w:r>
      <w:r>
        <w:rPr>
          <w:lang w:val="pt-PT"/>
        </w:rPr>
        <w:t>funcionar</w:t>
      </w:r>
      <w:r w:rsidRPr="00477D2C">
        <w:rPr>
          <w:lang w:val="pt-PT"/>
        </w:rPr>
        <w:t xml:space="preserve"> conforme necessário.</w:t>
      </w:r>
    </w:p>
    <w:p w14:paraId="1244D682" w14:textId="77777777" w:rsidR="007C53EC" w:rsidRDefault="007C53EC" w:rsidP="004C509B">
      <w:pPr>
        <w:rPr>
          <w:lang w:val="pt-PT"/>
        </w:rPr>
      </w:pPr>
    </w:p>
    <w:p w14:paraId="65B3AA30" w14:textId="77777777" w:rsidR="007C53EC" w:rsidRPr="004C509B" w:rsidRDefault="007C53EC" w:rsidP="004C509B">
      <w:pPr>
        <w:rPr>
          <w:lang w:val="pt-PT"/>
        </w:rPr>
      </w:pPr>
    </w:p>
    <w:p w14:paraId="779DF092" w14:textId="2090A2EF" w:rsidR="004C509B" w:rsidRPr="004C509B" w:rsidRDefault="004C509B" w:rsidP="004C509B">
      <w:pPr>
        <w:pStyle w:val="Heading2"/>
      </w:pPr>
      <w:r w:rsidRPr="0039005E">
        <w:rPr>
          <w:lang w:val="pt-BR"/>
        </w:rPr>
        <w:lastRenderedPageBreak/>
        <w:t xml:space="preserve"> </w:t>
      </w:r>
      <w:bookmarkStart w:id="16" w:name="_Toc170506570"/>
      <w:r w:rsidRPr="004C509B">
        <w:t>Casos de Uso</w:t>
      </w:r>
      <w:bookmarkEnd w:id="16"/>
      <w:r w:rsidRPr="004C509B">
        <w:t xml:space="preserve"> </w:t>
      </w:r>
    </w:p>
    <w:p w14:paraId="382896FB" w14:textId="669352C2" w:rsidR="004C509B" w:rsidRPr="004C509B" w:rsidRDefault="004C509B" w:rsidP="004C509B">
      <w:pPr>
        <w:rPr>
          <w:lang w:val="pt-PT"/>
        </w:rPr>
      </w:pPr>
      <w:r w:rsidRPr="004C509B">
        <w:rPr>
          <w:b/>
          <w:bCs/>
          <w:lang w:val="pt-PT"/>
        </w:rPr>
        <w:t>Caso de Uso 1</w:t>
      </w:r>
      <w:r w:rsidRPr="004C509B">
        <w:rPr>
          <w:lang w:val="pt-PT"/>
        </w:rPr>
        <w:t xml:space="preserve"> - Recolha de Dados de Desempenho e Energia: O </w:t>
      </w:r>
      <w:r>
        <w:rPr>
          <w:lang w:val="pt-PT"/>
        </w:rPr>
        <w:t xml:space="preserve">programador </w:t>
      </w:r>
      <w:r w:rsidRPr="004C509B">
        <w:rPr>
          <w:lang w:val="pt-PT"/>
        </w:rPr>
        <w:t>interage com o Ebserver para iniciar a recolha de dados de desempenho e consumo energético do dispositivo. Esta ação é automatizada.</w:t>
      </w:r>
    </w:p>
    <w:p w14:paraId="701C41AB" w14:textId="2A6314EB" w:rsidR="004C509B" w:rsidRPr="004C509B" w:rsidRDefault="004C509B" w:rsidP="004C509B">
      <w:pPr>
        <w:rPr>
          <w:lang w:val="pt-PT"/>
        </w:rPr>
      </w:pPr>
      <w:r w:rsidRPr="004C509B">
        <w:rPr>
          <w:b/>
          <w:bCs/>
          <w:lang w:val="pt-PT"/>
        </w:rPr>
        <w:t>Caso de Uso 2</w:t>
      </w:r>
      <w:r w:rsidRPr="004C509B">
        <w:rPr>
          <w:lang w:val="pt-PT"/>
        </w:rPr>
        <w:t xml:space="preserve"> - Desenvolvimento de </w:t>
      </w:r>
      <w:r>
        <w:rPr>
          <w:lang w:val="pt-PT"/>
        </w:rPr>
        <w:t>Aplicações</w:t>
      </w:r>
      <w:r w:rsidRPr="004C509B">
        <w:rPr>
          <w:lang w:val="pt-PT"/>
        </w:rPr>
        <w:t xml:space="preserve"> no Android Studio: Os </w:t>
      </w:r>
      <w:r>
        <w:rPr>
          <w:lang w:val="pt-PT"/>
        </w:rPr>
        <w:t>programadores</w:t>
      </w:r>
      <w:r w:rsidRPr="004C509B">
        <w:rPr>
          <w:lang w:val="pt-PT"/>
        </w:rPr>
        <w:t xml:space="preserve"> utilizam o Android Studio para </w:t>
      </w:r>
      <w:r>
        <w:rPr>
          <w:lang w:val="pt-PT"/>
        </w:rPr>
        <w:t>testar</w:t>
      </w:r>
      <w:r w:rsidRPr="004C509B">
        <w:rPr>
          <w:lang w:val="pt-PT"/>
        </w:rPr>
        <w:t xml:space="preserve"> aplicações, integrando diretamente com ferramentas de teste e análise de desempenho.</w:t>
      </w:r>
    </w:p>
    <w:p w14:paraId="32A1E432" w14:textId="3D728E22" w:rsidR="00682D56" w:rsidRDefault="004C509B" w:rsidP="004C509B">
      <w:pPr>
        <w:rPr>
          <w:lang w:val="pt-PT"/>
        </w:rPr>
      </w:pPr>
      <w:r w:rsidRPr="004C509B">
        <w:rPr>
          <w:b/>
          <w:bCs/>
          <w:lang w:val="pt-PT"/>
        </w:rPr>
        <w:t>Caso</w:t>
      </w:r>
      <w:r>
        <w:rPr>
          <w:b/>
          <w:bCs/>
          <w:lang w:val="pt-PT"/>
        </w:rPr>
        <w:t xml:space="preserve"> </w:t>
      </w:r>
      <w:r w:rsidRPr="004C509B">
        <w:rPr>
          <w:b/>
          <w:bCs/>
          <w:lang w:val="pt-PT"/>
        </w:rPr>
        <w:t>de</w:t>
      </w:r>
      <w:r>
        <w:rPr>
          <w:b/>
          <w:bCs/>
          <w:lang w:val="pt-PT"/>
        </w:rPr>
        <w:t xml:space="preserve"> </w:t>
      </w:r>
      <w:r w:rsidRPr="004C509B">
        <w:rPr>
          <w:b/>
          <w:bCs/>
          <w:lang w:val="pt-PT"/>
        </w:rPr>
        <w:t>Uso 3</w:t>
      </w:r>
      <w:r w:rsidRPr="004C509B">
        <w:rPr>
          <w:lang w:val="pt-PT"/>
        </w:rPr>
        <w:t xml:space="preserve"> - Execução de Testes Automatizados com Espresso e ADB: Após o desenvolvimento, </w:t>
      </w:r>
      <w:r>
        <w:rPr>
          <w:lang w:val="pt-PT"/>
        </w:rPr>
        <w:t xml:space="preserve">as aplicações </w:t>
      </w:r>
      <w:r w:rsidRPr="004C509B">
        <w:rPr>
          <w:lang w:val="pt-PT"/>
        </w:rPr>
        <w:t>são testad</w:t>
      </w:r>
      <w:r>
        <w:rPr>
          <w:lang w:val="pt-PT"/>
        </w:rPr>
        <w:t>as</w:t>
      </w:r>
      <w:r w:rsidRPr="004C509B">
        <w:rPr>
          <w:lang w:val="pt-PT"/>
        </w:rPr>
        <w:t xml:space="preserve"> automaticamente utilizando o Espresso, com a ADB facilitando a recolha de dados adicionais.</w:t>
      </w:r>
    </w:p>
    <w:p w14:paraId="5CD9C227" w14:textId="77777777" w:rsidR="00682D56" w:rsidRDefault="00682D56" w:rsidP="004C509B">
      <w:pPr>
        <w:rPr>
          <w:lang w:val="pt-PT"/>
        </w:rPr>
      </w:pPr>
    </w:p>
    <w:p w14:paraId="76929BE5" w14:textId="1C517ACD" w:rsidR="000C4720" w:rsidRDefault="000C4720" w:rsidP="000C4720">
      <w:pPr>
        <w:pStyle w:val="Heading2"/>
      </w:pPr>
      <w:bookmarkStart w:id="17" w:name="_Toc170506571"/>
      <w:proofErr w:type="spellStart"/>
      <w:r>
        <w:t>Diagrama</w:t>
      </w:r>
      <w:r w:rsidR="005F2F1C">
        <w:t>s</w:t>
      </w:r>
      <w:proofErr w:type="spellEnd"/>
      <w:r>
        <w:t xml:space="preserve"> de </w:t>
      </w:r>
      <w:proofErr w:type="spellStart"/>
      <w:r>
        <w:t>Atividade</w:t>
      </w:r>
      <w:proofErr w:type="spellEnd"/>
      <w:r>
        <w:t xml:space="preserve"> BPMN</w:t>
      </w:r>
      <w:bookmarkEnd w:id="17"/>
    </w:p>
    <w:p w14:paraId="183DAB0A" w14:textId="036C6529" w:rsidR="000C4720" w:rsidRDefault="005F2F1C" w:rsidP="000C4720">
      <w:pPr>
        <w:rPr>
          <w:lang w:val="pt-BR"/>
        </w:rPr>
      </w:pPr>
      <w:r w:rsidRPr="000C4720">
        <w:rPr>
          <w:lang w:val="pt-BR"/>
        </w:rPr>
        <w:t>Nesta</w:t>
      </w:r>
      <w:r>
        <w:rPr>
          <w:lang w:val="pt-BR"/>
        </w:rPr>
        <w:t>s</w:t>
      </w:r>
      <w:r w:rsidRPr="000C4720">
        <w:rPr>
          <w:lang w:val="pt-BR"/>
        </w:rPr>
        <w:t xml:space="preserve"> figuras</w:t>
      </w:r>
      <w:r w:rsidR="000C4720" w:rsidRPr="000C4720">
        <w:rPr>
          <w:lang w:val="pt-BR"/>
        </w:rPr>
        <w:t xml:space="preserve"> está representado u</w:t>
      </w:r>
      <w:r w:rsidR="000C4720">
        <w:rPr>
          <w:lang w:val="pt-BR"/>
        </w:rPr>
        <w:t xml:space="preserve">ma ilustração do diagrama de atividade que mostra o processo </w:t>
      </w:r>
      <w:r>
        <w:rPr>
          <w:lang w:val="pt-BR"/>
        </w:rPr>
        <w:t>do levantamento de requisitos e</w:t>
      </w:r>
      <w:r w:rsidR="000C4720">
        <w:rPr>
          <w:lang w:val="pt-BR"/>
        </w:rPr>
        <w:t xml:space="preserve"> de alguns casos de uso.</w:t>
      </w:r>
    </w:p>
    <w:p w14:paraId="1C0A3162" w14:textId="77777777" w:rsidR="00EC18A9" w:rsidRDefault="00C13FCC" w:rsidP="00EC18A9">
      <w:pPr>
        <w:keepNext/>
      </w:pPr>
      <w:r w:rsidRPr="00C13FCC">
        <w:rPr>
          <w:noProof/>
          <w:lang w:val="pt-BR"/>
        </w:rPr>
        <w:lastRenderedPageBreak/>
        <w:drawing>
          <wp:inline distT="0" distB="0" distL="0" distR="0" wp14:anchorId="357F4861" wp14:editId="31B5FF03">
            <wp:extent cx="4267796" cy="6354062"/>
            <wp:effectExtent l="0" t="0" r="0" b="8890"/>
            <wp:docPr id="230102680" name="Imagem 1" descr="Uma imagem com texto, captura de ecrã, diagrama,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2680" name="Imagem 1" descr="Uma imagem com texto, captura de ecrã, diagrama, círculo&#10;&#10;Descrição gerada automaticamente"/>
                    <pic:cNvPicPr/>
                  </pic:nvPicPr>
                  <pic:blipFill>
                    <a:blip r:embed="rId12"/>
                    <a:stretch>
                      <a:fillRect/>
                    </a:stretch>
                  </pic:blipFill>
                  <pic:spPr>
                    <a:xfrm>
                      <a:off x="0" y="0"/>
                      <a:ext cx="4267796" cy="6354062"/>
                    </a:xfrm>
                    <a:prstGeom prst="rect">
                      <a:avLst/>
                    </a:prstGeom>
                  </pic:spPr>
                </pic:pic>
              </a:graphicData>
            </a:graphic>
          </wp:inline>
        </w:drawing>
      </w:r>
    </w:p>
    <w:p w14:paraId="31E591C8" w14:textId="5137C601" w:rsidR="000C4720" w:rsidRPr="00EC18A9" w:rsidRDefault="00EC18A9" w:rsidP="00EC18A9">
      <w:pPr>
        <w:pStyle w:val="Caption"/>
        <w:jc w:val="both"/>
        <w:rPr>
          <w:lang w:val="pt-PT"/>
        </w:rPr>
      </w:pPr>
      <w:bookmarkStart w:id="18" w:name="_Toc170506665"/>
      <w:r w:rsidRPr="00EC18A9">
        <w:rPr>
          <w:lang w:val="pt-PT"/>
        </w:rPr>
        <w:t xml:space="preserve">Figura </w:t>
      </w:r>
      <w:r>
        <w:fldChar w:fldCharType="begin"/>
      </w:r>
      <w:r w:rsidRPr="00EC18A9">
        <w:rPr>
          <w:lang w:val="pt-PT"/>
        </w:rPr>
        <w:instrText xml:space="preserve"> SEQ Figura \* ARABIC </w:instrText>
      </w:r>
      <w:r>
        <w:fldChar w:fldCharType="separate"/>
      </w:r>
      <w:r w:rsidR="007F337F">
        <w:rPr>
          <w:noProof/>
          <w:lang w:val="pt-PT"/>
        </w:rPr>
        <w:t>1</w:t>
      </w:r>
      <w:r>
        <w:fldChar w:fldCharType="end"/>
      </w:r>
      <w:r w:rsidRPr="00EC18A9">
        <w:rPr>
          <w:noProof/>
          <w:lang w:val="pt-PT"/>
        </w:rPr>
        <w:t xml:space="preserve"> - Processo de Levantamento de Requisitos</w:t>
      </w:r>
      <w:bookmarkEnd w:id="18"/>
    </w:p>
    <w:p w14:paraId="709D787A" w14:textId="77777777" w:rsidR="00EA4D67" w:rsidRPr="005F2F1C" w:rsidRDefault="00EA4D67" w:rsidP="004C509B">
      <w:pPr>
        <w:rPr>
          <w:lang w:val="pt-BR"/>
        </w:rPr>
      </w:pPr>
      <w:bookmarkStart w:id="19" w:name="_Ref380482733"/>
    </w:p>
    <w:p w14:paraId="4E60D253" w14:textId="77777777" w:rsidR="00EA4D67" w:rsidRPr="007B025C" w:rsidRDefault="00EA4D67" w:rsidP="004C509B">
      <w:pPr>
        <w:rPr>
          <w:lang w:val="pt-PT"/>
        </w:rPr>
      </w:pPr>
    </w:p>
    <w:p w14:paraId="01A4A110" w14:textId="77777777" w:rsidR="000436DF" w:rsidRDefault="000436DF" w:rsidP="000436DF">
      <w:pPr>
        <w:rPr>
          <w:lang w:val="pt-BR"/>
        </w:rPr>
      </w:pPr>
    </w:p>
    <w:p w14:paraId="08A090C8" w14:textId="112881D5" w:rsidR="00972E15" w:rsidRDefault="00972E15" w:rsidP="00972E15">
      <w:pPr>
        <w:rPr>
          <w:lang w:val="pt-PT"/>
        </w:rPr>
      </w:pPr>
    </w:p>
    <w:p w14:paraId="0AE0322D" w14:textId="77777777" w:rsidR="000C4720" w:rsidRPr="000C4720" w:rsidRDefault="000C4720" w:rsidP="000C4720">
      <w:pPr>
        <w:rPr>
          <w:lang w:val="pt-PT"/>
        </w:rPr>
      </w:pPr>
    </w:p>
    <w:p w14:paraId="3227517D" w14:textId="77777777" w:rsidR="000C4720" w:rsidRPr="000C4720" w:rsidRDefault="000C4720" w:rsidP="000C4720">
      <w:pPr>
        <w:rPr>
          <w:lang w:val="pt-PT"/>
        </w:rPr>
      </w:pPr>
    </w:p>
    <w:p w14:paraId="6ED02DCF" w14:textId="77777777" w:rsidR="00EC18A9" w:rsidRDefault="00064A2E" w:rsidP="00EC18A9">
      <w:pPr>
        <w:keepNext/>
      </w:pPr>
      <w:r w:rsidRPr="00064A2E">
        <w:rPr>
          <w:noProof/>
          <w:lang w:val="pt-PT"/>
        </w:rPr>
        <w:lastRenderedPageBreak/>
        <w:drawing>
          <wp:inline distT="0" distB="0" distL="0" distR="0" wp14:anchorId="07EA7899" wp14:editId="3FA38C61">
            <wp:extent cx="2209473" cy="5173980"/>
            <wp:effectExtent l="0" t="0" r="635" b="7620"/>
            <wp:docPr id="693648396" name="Imagem 1" descr="Uma imagem com texto, captura de ecrã, círcul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48396" name="Imagem 1" descr="Uma imagem com texto, captura de ecrã, círculo, Tipo de letra&#10;&#10;Descrição gerada automaticamente"/>
                    <pic:cNvPicPr/>
                  </pic:nvPicPr>
                  <pic:blipFill>
                    <a:blip r:embed="rId13"/>
                    <a:stretch>
                      <a:fillRect/>
                    </a:stretch>
                  </pic:blipFill>
                  <pic:spPr>
                    <a:xfrm>
                      <a:off x="0" y="0"/>
                      <a:ext cx="2213352" cy="5183062"/>
                    </a:xfrm>
                    <a:prstGeom prst="rect">
                      <a:avLst/>
                    </a:prstGeom>
                  </pic:spPr>
                </pic:pic>
              </a:graphicData>
            </a:graphic>
          </wp:inline>
        </w:drawing>
      </w:r>
    </w:p>
    <w:p w14:paraId="1068304D" w14:textId="769D02F6" w:rsidR="00F72EE3" w:rsidRDefault="00EC18A9" w:rsidP="00EC18A9">
      <w:pPr>
        <w:pStyle w:val="Caption"/>
        <w:jc w:val="both"/>
      </w:pPr>
      <w:bookmarkStart w:id="20" w:name="_Toc170506666"/>
      <w:proofErr w:type="spellStart"/>
      <w:r>
        <w:t>Figura</w:t>
      </w:r>
      <w:proofErr w:type="spellEnd"/>
      <w:r>
        <w:t xml:space="preserve"> </w:t>
      </w:r>
      <w:r>
        <w:fldChar w:fldCharType="begin"/>
      </w:r>
      <w:r>
        <w:instrText xml:space="preserve"> SEQ Figura \* ARABIC </w:instrText>
      </w:r>
      <w:r>
        <w:fldChar w:fldCharType="separate"/>
      </w:r>
      <w:r w:rsidR="007F337F">
        <w:rPr>
          <w:noProof/>
        </w:rPr>
        <w:t>2</w:t>
      </w:r>
      <w:r>
        <w:fldChar w:fldCharType="end"/>
      </w:r>
      <w:r>
        <w:t xml:space="preserve"> </w:t>
      </w:r>
      <w:r w:rsidRPr="006D77EB">
        <w:t>– Casos de Uso</w:t>
      </w:r>
      <w:bookmarkEnd w:id="20"/>
    </w:p>
    <w:p w14:paraId="1BA0227C" w14:textId="58E60C50" w:rsidR="000C4720" w:rsidRPr="00064A2E" w:rsidRDefault="000C4720" w:rsidP="000C4720">
      <w:pPr>
        <w:rPr>
          <w:lang w:val="pt-BR"/>
        </w:rPr>
      </w:pPr>
    </w:p>
    <w:p w14:paraId="66750D23" w14:textId="602F8FFF" w:rsidR="000C4720" w:rsidRPr="000C4720" w:rsidRDefault="000C4720" w:rsidP="000C4720">
      <w:pPr>
        <w:rPr>
          <w:lang w:val="pt-PT"/>
        </w:rPr>
      </w:pPr>
    </w:p>
    <w:p w14:paraId="325A2884" w14:textId="77777777" w:rsidR="000C4720" w:rsidRPr="000C4720" w:rsidRDefault="000C4720" w:rsidP="000C4720">
      <w:pPr>
        <w:rPr>
          <w:lang w:val="pt-PT"/>
        </w:rPr>
      </w:pPr>
    </w:p>
    <w:p w14:paraId="3A1B5203" w14:textId="77777777" w:rsidR="000C4720" w:rsidRPr="000C4720" w:rsidRDefault="000C4720" w:rsidP="000C4720">
      <w:pPr>
        <w:rPr>
          <w:lang w:val="pt-PT"/>
        </w:rPr>
      </w:pPr>
    </w:p>
    <w:p w14:paraId="5E8759F2" w14:textId="77777777" w:rsidR="000C4720" w:rsidRDefault="000C4720" w:rsidP="000C4720">
      <w:pPr>
        <w:rPr>
          <w:lang w:val="pt-PT"/>
        </w:rPr>
      </w:pPr>
    </w:p>
    <w:p w14:paraId="04764986" w14:textId="6BC3C471" w:rsidR="00E77519" w:rsidRPr="000C4720" w:rsidRDefault="00E77519" w:rsidP="000C4720">
      <w:pPr>
        <w:rPr>
          <w:lang w:val="pt-PT"/>
        </w:rPr>
      </w:pPr>
    </w:p>
    <w:p w14:paraId="2C3FEE62" w14:textId="795FE627" w:rsidR="007C53EC" w:rsidRDefault="00A83CAC" w:rsidP="007C53EC">
      <w:pPr>
        <w:pStyle w:val="Heading2"/>
      </w:pPr>
      <w:bookmarkStart w:id="21" w:name="_Toc170506572"/>
      <w:proofErr w:type="spellStart"/>
      <w:r>
        <w:t>Modelo</w:t>
      </w:r>
      <w:proofErr w:type="spellEnd"/>
      <w:r>
        <w:t xml:space="preserve"> de Classes</w:t>
      </w:r>
      <w:bookmarkEnd w:id="21"/>
    </w:p>
    <w:p w14:paraId="5EBFA669" w14:textId="78EC42A9" w:rsidR="00A83CAC" w:rsidRDefault="00A83CAC" w:rsidP="00A83CAC">
      <w:pPr>
        <w:rPr>
          <w:lang w:val="pt-PT"/>
        </w:rPr>
      </w:pPr>
      <w:r>
        <w:rPr>
          <w:lang w:val="pt-PT"/>
        </w:rPr>
        <w:t>Diagrama que identifica classes algumas das classes mais utilizadas</w:t>
      </w:r>
      <w:r w:rsidRPr="00A83CAC">
        <w:rPr>
          <w:lang w:val="pt-PT"/>
        </w:rPr>
        <w:t xml:space="preserve">, como BatteryDrainTestActivity e FlashlightTestActivity, e suas relações. </w:t>
      </w:r>
      <w:r>
        <w:rPr>
          <w:lang w:val="pt-PT"/>
        </w:rPr>
        <w:t>I</w:t>
      </w:r>
      <w:r w:rsidRPr="00A83CAC">
        <w:rPr>
          <w:lang w:val="pt-PT"/>
        </w:rPr>
        <w:t>nclui métodos importantes, variáveis membro, e como essas classes interagem com as ferramentas de teste.</w:t>
      </w:r>
    </w:p>
    <w:p w14:paraId="3D02438E" w14:textId="77777777" w:rsidR="00A83CAC" w:rsidRPr="00A83CAC" w:rsidRDefault="00A83CAC" w:rsidP="00A83CAC">
      <w:pPr>
        <w:rPr>
          <w:lang w:val="pt-PT"/>
        </w:rPr>
      </w:pPr>
    </w:p>
    <w:p w14:paraId="754B1011" w14:textId="7AB20250" w:rsidR="00603C0A" w:rsidRPr="002D6282" w:rsidRDefault="00603C0A" w:rsidP="00603C0A">
      <w:pPr>
        <w:keepNext/>
        <w:rPr>
          <w:lang w:val="pt-PT"/>
        </w:rPr>
      </w:pPr>
    </w:p>
    <w:p w14:paraId="21B45DC5" w14:textId="77777777" w:rsidR="004D548B" w:rsidRPr="002D6282" w:rsidRDefault="004D548B" w:rsidP="00682D56">
      <w:pPr>
        <w:pStyle w:val="Caption"/>
        <w:jc w:val="both"/>
        <w:rPr>
          <w:lang w:val="pt-PT"/>
        </w:rPr>
      </w:pPr>
    </w:p>
    <w:p w14:paraId="4129675B" w14:textId="77777777" w:rsidR="002E6B57" w:rsidRDefault="002E6B57" w:rsidP="00682D56">
      <w:pPr>
        <w:pStyle w:val="Caption"/>
        <w:jc w:val="both"/>
        <w:rPr>
          <w:lang w:val="pt-PT"/>
        </w:rPr>
      </w:pPr>
    </w:p>
    <w:p w14:paraId="76C8C874" w14:textId="77777777" w:rsidR="002E6B57" w:rsidRDefault="002E6B57" w:rsidP="00682D56">
      <w:pPr>
        <w:pStyle w:val="Caption"/>
        <w:jc w:val="both"/>
        <w:rPr>
          <w:lang w:val="pt-PT"/>
        </w:rPr>
      </w:pPr>
    </w:p>
    <w:p w14:paraId="3038D57E" w14:textId="77777777" w:rsidR="002E6B57" w:rsidRDefault="002E6B57" w:rsidP="00682D56">
      <w:pPr>
        <w:pStyle w:val="Caption"/>
        <w:jc w:val="both"/>
        <w:rPr>
          <w:lang w:val="pt-PT"/>
        </w:rPr>
      </w:pPr>
    </w:p>
    <w:p w14:paraId="64960F83" w14:textId="77777777" w:rsidR="002E6B57" w:rsidRDefault="002E6B57" w:rsidP="00682D56">
      <w:pPr>
        <w:pStyle w:val="Caption"/>
        <w:jc w:val="both"/>
        <w:rPr>
          <w:lang w:val="pt-PT"/>
        </w:rPr>
      </w:pPr>
    </w:p>
    <w:p w14:paraId="3F32BF8D" w14:textId="77777777" w:rsidR="002E6B57" w:rsidRDefault="002E6B57" w:rsidP="00682D56">
      <w:pPr>
        <w:pStyle w:val="Caption"/>
        <w:jc w:val="both"/>
        <w:rPr>
          <w:lang w:val="pt-PT"/>
        </w:rPr>
      </w:pPr>
    </w:p>
    <w:p w14:paraId="44CFDBBD" w14:textId="6BDE0355" w:rsidR="004D548B" w:rsidRPr="002D6282" w:rsidRDefault="00EC18A9" w:rsidP="00682D56">
      <w:pPr>
        <w:pStyle w:val="Caption"/>
        <w:jc w:val="both"/>
        <w:rPr>
          <w:lang w:val="pt-PT"/>
        </w:rPr>
      </w:pPr>
      <w:r>
        <w:rPr>
          <w:noProof/>
        </w:rPr>
        <mc:AlternateContent>
          <mc:Choice Requires="wps">
            <w:drawing>
              <wp:anchor distT="0" distB="0" distL="114300" distR="114300" simplePos="0" relativeHeight="251675648" behindDoc="1" locked="0" layoutInCell="1" allowOverlap="1" wp14:anchorId="3C34FD64" wp14:editId="0CFAA540">
                <wp:simplePos x="0" y="0"/>
                <wp:positionH relativeFrom="column">
                  <wp:posOffset>-1040130</wp:posOffset>
                </wp:positionH>
                <wp:positionV relativeFrom="paragraph">
                  <wp:posOffset>6309360</wp:posOffset>
                </wp:positionV>
                <wp:extent cx="7599045" cy="635"/>
                <wp:effectExtent l="0" t="0" r="0" b="0"/>
                <wp:wrapNone/>
                <wp:docPr id="785627067" name="Caixa de texto 1"/>
                <wp:cNvGraphicFramePr/>
                <a:graphic xmlns:a="http://schemas.openxmlformats.org/drawingml/2006/main">
                  <a:graphicData uri="http://schemas.microsoft.com/office/word/2010/wordprocessingShape">
                    <wps:wsp>
                      <wps:cNvSpPr txBox="1"/>
                      <wps:spPr>
                        <a:xfrm>
                          <a:off x="0" y="0"/>
                          <a:ext cx="7599045" cy="635"/>
                        </a:xfrm>
                        <a:prstGeom prst="rect">
                          <a:avLst/>
                        </a:prstGeom>
                        <a:solidFill>
                          <a:prstClr val="white"/>
                        </a:solidFill>
                        <a:ln>
                          <a:noFill/>
                        </a:ln>
                      </wps:spPr>
                      <wps:txbx>
                        <w:txbxContent>
                          <w:p w14:paraId="4161ED6D" w14:textId="24E9EE3A" w:rsidR="00EC18A9" w:rsidRPr="004D3F1B" w:rsidRDefault="00EC18A9" w:rsidP="00EC18A9">
                            <w:pPr>
                              <w:pStyle w:val="Caption"/>
                            </w:pPr>
                            <w:bookmarkStart w:id="22" w:name="_Toc170506667"/>
                            <w:r>
                              <w:t xml:space="preserve">Figura </w:t>
                            </w:r>
                            <w:r>
                              <w:fldChar w:fldCharType="begin"/>
                            </w:r>
                            <w:r>
                              <w:instrText xml:space="preserve"> SEQ Figura \* ARABIC </w:instrText>
                            </w:r>
                            <w:r>
                              <w:fldChar w:fldCharType="separate"/>
                            </w:r>
                            <w:r w:rsidR="007F337F">
                              <w:rPr>
                                <w:noProof/>
                              </w:rPr>
                              <w:t>3</w:t>
                            </w:r>
                            <w:r>
                              <w:fldChar w:fldCharType="end"/>
                            </w:r>
                            <w:r>
                              <w:t xml:space="preserve"> </w:t>
                            </w:r>
                            <w:r w:rsidRPr="009277A1">
                              <w:t>- Diagrama de Classes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34FD64" id="_x0000_t202" coordsize="21600,21600" o:spt="202" path="m,l,21600r21600,l21600,xe">
                <v:stroke joinstyle="miter"/>
                <v:path gradientshapeok="t" o:connecttype="rect"/>
              </v:shapetype>
              <v:shape id="Caixa de texto 1" o:spid="_x0000_s1026" type="#_x0000_t202" style="position:absolute;left:0;text-align:left;margin-left:-81.9pt;margin-top:496.8pt;width:598.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" stroked="f">
                <v:textbox style="mso-fit-shape-to-text:t" inset="0,0,0,0">
                  <w:txbxContent>
                    <w:p w14:paraId="4161ED6D" w14:textId="24E9EE3A" w:rsidR="00EC18A9" w:rsidRPr="004D3F1B" w:rsidRDefault="00EC18A9" w:rsidP="00EC18A9">
                      <w:pPr>
                        <w:pStyle w:val="Caption"/>
                      </w:pPr>
                      <w:bookmarkStart w:id="23" w:name="_Toc170506667"/>
                      <w:r>
                        <w:t xml:space="preserve">Figura </w:t>
                      </w:r>
                      <w:r>
                        <w:fldChar w:fldCharType="begin"/>
                      </w:r>
                      <w:r>
                        <w:instrText xml:space="preserve"> SEQ Figura \* ARABIC </w:instrText>
                      </w:r>
                      <w:r>
                        <w:fldChar w:fldCharType="separate"/>
                      </w:r>
                      <w:r w:rsidR="007F337F">
                        <w:rPr>
                          <w:noProof/>
                        </w:rPr>
                        <w:t>3</w:t>
                      </w:r>
                      <w:r>
                        <w:fldChar w:fldCharType="end"/>
                      </w:r>
                      <w:r>
                        <w:t xml:space="preserve"> </w:t>
                      </w:r>
                      <w:r w:rsidRPr="009277A1">
                        <w:t>- Diagrama de Classes</w:t>
                      </w:r>
                      <w:bookmarkEnd w:id="23"/>
                    </w:p>
                  </w:txbxContent>
                </v:textbox>
              </v:shape>
            </w:pict>
          </mc:Fallback>
        </mc:AlternateContent>
      </w:r>
      <w:r w:rsidR="004D548B" w:rsidRPr="004D548B">
        <w:rPr>
          <w:noProof/>
        </w:rPr>
        <w:drawing>
          <wp:anchor distT="0" distB="0" distL="114300" distR="114300" simplePos="0" relativeHeight="251670528" behindDoc="1" locked="0" layoutInCell="1" allowOverlap="1" wp14:anchorId="42821742" wp14:editId="0DCC3B86">
            <wp:simplePos x="0" y="0"/>
            <wp:positionH relativeFrom="page">
              <wp:posOffset>40315</wp:posOffset>
            </wp:positionH>
            <wp:positionV relativeFrom="paragraph">
              <wp:posOffset>-101438</wp:posOffset>
            </wp:positionV>
            <wp:extent cx="7599579" cy="6353175"/>
            <wp:effectExtent l="0" t="0" r="1905" b="0"/>
            <wp:wrapNone/>
            <wp:docPr id="60825686" name="Imagem 1" descr="Uma imagem com texto, captura de ecrã, Paralel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686" name="Imagem 1" descr="Uma imagem com texto, captura de ecrã, Paralelo, 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7599579" cy="6353175"/>
                    </a:xfrm>
                    <a:prstGeom prst="rect">
                      <a:avLst/>
                    </a:prstGeom>
                  </pic:spPr>
                </pic:pic>
              </a:graphicData>
            </a:graphic>
            <wp14:sizeRelH relativeFrom="margin">
              <wp14:pctWidth>0</wp14:pctWidth>
            </wp14:sizeRelH>
            <wp14:sizeRelV relativeFrom="margin">
              <wp14:pctHeight>0</wp14:pctHeight>
            </wp14:sizeRelV>
          </wp:anchor>
        </w:drawing>
      </w:r>
    </w:p>
    <w:p w14:paraId="779B825E" w14:textId="1FA4E17B" w:rsidR="004D548B" w:rsidRPr="002D6282" w:rsidRDefault="004D548B" w:rsidP="00682D56">
      <w:pPr>
        <w:pStyle w:val="Caption"/>
        <w:jc w:val="both"/>
        <w:rPr>
          <w:lang w:val="pt-PT"/>
        </w:rPr>
      </w:pPr>
    </w:p>
    <w:p w14:paraId="2B93C91F" w14:textId="77777777" w:rsidR="004D548B" w:rsidRPr="002D6282" w:rsidRDefault="004D548B" w:rsidP="00682D56">
      <w:pPr>
        <w:pStyle w:val="Caption"/>
        <w:jc w:val="both"/>
        <w:rPr>
          <w:lang w:val="pt-PT"/>
        </w:rPr>
      </w:pPr>
    </w:p>
    <w:p w14:paraId="50832456" w14:textId="77777777" w:rsidR="004D548B" w:rsidRPr="002D6282" w:rsidRDefault="004D548B" w:rsidP="00682D56">
      <w:pPr>
        <w:pStyle w:val="Caption"/>
        <w:jc w:val="both"/>
        <w:rPr>
          <w:lang w:val="pt-PT"/>
        </w:rPr>
      </w:pPr>
    </w:p>
    <w:p w14:paraId="29A40892" w14:textId="032C2396" w:rsidR="004D548B" w:rsidRPr="002D6282" w:rsidRDefault="004D548B" w:rsidP="00682D56">
      <w:pPr>
        <w:pStyle w:val="Caption"/>
        <w:jc w:val="both"/>
        <w:rPr>
          <w:lang w:val="pt-PT"/>
        </w:rPr>
      </w:pPr>
    </w:p>
    <w:p w14:paraId="5F6B6251" w14:textId="77777777" w:rsidR="004D548B" w:rsidRPr="002D6282" w:rsidRDefault="004D548B" w:rsidP="00682D56">
      <w:pPr>
        <w:pStyle w:val="Caption"/>
        <w:jc w:val="both"/>
        <w:rPr>
          <w:lang w:val="pt-PT"/>
        </w:rPr>
      </w:pPr>
    </w:p>
    <w:p w14:paraId="7D315188" w14:textId="77777777" w:rsidR="004D548B" w:rsidRPr="002D6282" w:rsidRDefault="004D548B" w:rsidP="00682D56">
      <w:pPr>
        <w:pStyle w:val="Caption"/>
        <w:jc w:val="both"/>
        <w:rPr>
          <w:lang w:val="pt-PT"/>
        </w:rPr>
      </w:pPr>
    </w:p>
    <w:p w14:paraId="0BBA84AB" w14:textId="77777777" w:rsidR="004D548B" w:rsidRPr="002D6282" w:rsidRDefault="004D548B" w:rsidP="00682D56">
      <w:pPr>
        <w:pStyle w:val="Caption"/>
        <w:jc w:val="both"/>
        <w:rPr>
          <w:lang w:val="pt-PT"/>
        </w:rPr>
      </w:pPr>
    </w:p>
    <w:p w14:paraId="103B883F" w14:textId="6FB3F129" w:rsidR="004D548B" w:rsidRPr="002D6282" w:rsidRDefault="004D548B" w:rsidP="00682D56">
      <w:pPr>
        <w:pStyle w:val="Caption"/>
        <w:jc w:val="both"/>
        <w:rPr>
          <w:lang w:val="pt-PT"/>
        </w:rPr>
      </w:pPr>
    </w:p>
    <w:p w14:paraId="641F8EEA" w14:textId="77777777" w:rsidR="004D548B" w:rsidRPr="002D6282" w:rsidRDefault="004D548B" w:rsidP="00682D56">
      <w:pPr>
        <w:pStyle w:val="Caption"/>
        <w:jc w:val="both"/>
        <w:rPr>
          <w:lang w:val="pt-PT"/>
        </w:rPr>
      </w:pPr>
    </w:p>
    <w:p w14:paraId="75BF560A" w14:textId="2B97EF99" w:rsidR="004D548B" w:rsidRPr="002D6282" w:rsidRDefault="004D548B" w:rsidP="00682D56">
      <w:pPr>
        <w:pStyle w:val="Caption"/>
        <w:jc w:val="both"/>
        <w:rPr>
          <w:lang w:val="pt-PT"/>
        </w:rPr>
      </w:pPr>
    </w:p>
    <w:p w14:paraId="7628EABB" w14:textId="77777777" w:rsidR="004D548B" w:rsidRPr="002D6282" w:rsidRDefault="004D548B" w:rsidP="00682D56">
      <w:pPr>
        <w:pStyle w:val="Caption"/>
        <w:jc w:val="both"/>
        <w:rPr>
          <w:lang w:val="pt-PT"/>
        </w:rPr>
      </w:pPr>
    </w:p>
    <w:p w14:paraId="1E663391" w14:textId="7510F28B" w:rsidR="004D548B" w:rsidRPr="002D6282" w:rsidRDefault="004D548B" w:rsidP="00682D56">
      <w:pPr>
        <w:pStyle w:val="Caption"/>
        <w:jc w:val="both"/>
        <w:rPr>
          <w:lang w:val="pt-PT"/>
        </w:rPr>
      </w:pPr>
    </w:p>
    <w:p w14:paraId="766B15AF" w14:textId="6FD0EC8C" w:rsidR="004D548B" w:rsidRPr="002D6282" w:rsidRDefault="004D548B" w:rsidP="00682D56">
      <w:pPr>
        <w:pStyle w:val="Caption"/>
        <w:jc w:val="both"/>
        <w:rPr>
          <w:lang w:val="pt-PT"/>
        </w:rPr>
      </w:pPr>
    </w:p>
    <w:p w14:paraId="7D8640B2" w14:textId="5A1592E5" w:rsidR="004D548B" w:rsidRPr="002D6282" w:rsidRDefault="004D548B" w:rsidP="00682D56">
      <w:pPr>
        <w:pStyle w:val="Caption"/>
        <w:jc w:val="both"/>
        <w:rPr>
          <w:lang w:val="pt-PT"/>
        </w:rPr>
      </w:pPr>
    </w:p>
    <w:p w14:paraId="473AF8CF" w14:textId="3C18E26E" w:rsidR="004D548B" w:rsidRPr="002D6282" w:rsidRDefault="004D548B" w:rsidP="00682D56">
      <w:pPr>
        <w:pStyle w:val="Caption"/>
        <w:jc w:val="both"/>
        <w:rPr>
          <w:lang w:val="pt-PT"/>
        </w:rPr>
      </w:pPr>
    </w:p>
    <w:p w14:paraId="376AA44D" w14:textId="6FF73AC9" w:rsidR="004D548B" w:rsidRPr="002D6282" w:rsidRDefault="004D548B" w:rsidP="00682D56">
      <w:pPr>
        <w:pStyle w:val="Caption"/>
        <w:jc w:val="both"/>
        <w:rPr>
          <w:lang w:val="pt-PT"/>
        </w:rPr>
      </w:pPr>
    </w:p>
    <w:p w14:paraId="28557D18" w14:textId="77777777" w:rsidR="004D548B" w:rsidRPr="002D6282" w:rsidRDefault="004D548B" w:rsidP="00682D56">
      <w:pPr>
        <w:pStyle w:val="Caption"/>
        <w:jc w:val="both"/>
        <w:rPr>
          <w:lang w:val="pt-PT"/>
        </w:rPr>
      </w:pPr>
    </w:p>
    <w:p w14:paraId="6A2848DF" w14:textId="36F0171D" w:rsidR="004D548B" w:rsidRPr="002D6282" w:rsidRDefault="004D548B" w:rsidP="00682D56">
      <w:pPr>
        <w:pStyle w:val="Caption"/>
        <w:jc w:val="both"/>
        <w:rPr>
          <w:lang w:val="pt-PT"/>
        </w:rPr>
      </w:pPr>
    </w:p>
    <w:p w14:paraId="1D077E97" w14:textId="5B9275A1" w:rsidR="004D548B" w:rsidRPr="004D548B" w:rsidRDefault="004D548B" w:rsidP="004D548B">
      <w:pPr>
        <w:rPr>
          <w:lang w:val="pt-PT"/>
        </w:rPr>
      </w:pPr>
    </w:p>
    <w:p w14:paraId="0B5774A8" w14:textId="7DFC23FC" w:rsidR="004D548B" w:rsidRPr="004D548B" w:rsidRDefault="004D548B" w:rsidP="004D548B">
      <w:pPr>
        <w:rPr>
          <w:lang w:val="pt-PT"/>
        </w:rPr>
      </w:pPr>
    </w:p>
    <w:p w14:paraId="1C0BF9EB" w14:textId="428EB945" w:rsidR="004D548B" w:rsidRPr="004D548B" w:rsidRDefault="004D548B" w:rsidP="004D548B">
      <w:pPr>
        <w:rPr>
          <w:lang w:val="pt-PT"/>
        </w:rPr>
      </w:pPr>
    </w:p>
    <w:p w14:paraId="0B341099" w14:textId="30A27237" w:rsidR="00682D56" w:rsidRPr="004D548B" w:rsidRDefault="00682D56" w:rsidP="00682D56">
      <w:pPr>
        <w:rPr>
          <w:lang w:val="pt-PT"/>
        </w:rPr>
      </w:pPr>
    </w:p>
    <w:p w14:paraId="3C73F3E5" w14:textId="69928A35" w:rsidR="004D548B" w:rsidRPr="004D548B" w:rsidRDefault="004D548B" w:rsidP="00682D56">
      <w:pPr>
        <w:rPr>
          <w:lang w:val="pt-PT"/>
        </w:rPr>
      </w:pPr>
    </w:p>
    <w:p w14:paraId="024CABB2" w14:textId="6C6A9A60" w:rsidR="004D548B" w:rsidRPr="004D548B" w:rsidRDefault="004D548B" w:rsidP="00682D56">
      <w:pPr>
        <w:rPr>
          <w:lang w:val="pt-PT"/>
        </w:rPr>
      </w:pPr>
    </w:p>
    <w:p w14:paraId="5C7AE4DD" w14:textId="77777777" w:rsidR="004D548B" w:rsidRPr="004D548B" w:rsidRDefault="004D548B" w:rsidP="00682D56">
      <w:pPr>
        <w:rPr>
          <w:lang w:val="pt-PT"/>
        </w:rPr>
      </w:pPr>
    </w:p>
    <w:p w14:paraId="1B24062D" w14:textId="77777777" w:rsidR="004D548B" w:rsidRPr="004D548B" w:rsidRDefault="004D548B" w:rsidP="00682D56">
      <w:pPr>
        <w:rPr>
          <w:lang w:val="pt-PT"/>
        </w:rPr>
      </w:pPr>
    </w:p>
    <w:p w14:paraId="17E0CF9D" w14:textId="77777777" w:rsidR="004D548B" w:rsidRPr="004D548B" w:rsidRDefault="004D548B" w:rsidP="00682D56">
      <w:pPr>
        <w:rPr>
          <w:lang w:val="pt-PT"/>
        </w:rPr>
      </w:pPr>
    </w:p>
    <w:p w14:paraId="36BDF43F" w14:textId="77777777" w:rsidR="004D548B" w:rsidRPr="004D548B" w:rsidRDefault="004D548B" w:rsidP="00682D56">
      <w:pPr>
        <w:rPr>
          <w:lang w:val="pt-PT"/>
        </w:rPr>
      </w:pPr>
    </w:p>
    <w:p w14:paraId="01D751AA" w14:textId="77777777" w:rsidR="004D548B" w:rsidRPr="004D548B" w:rsidRDefault="004D548B" w:rsidP="00682D56">
      <w:pPr>
        <w:rPr>
          <w:lang w:val="pt-PT"/>
        </w:rPr>
      </w:pPr>
    </w:p>
    <w:p w14:paraId="7BC572B9" w14:textId="77777777" w:rsidR="004D548B" w:rsidRPr="004D548B" w:rsidRDefault="004D548B" w:rsidP="00682D56">
      <w:pPr>
        <w:rPr>
          <w:lang w:val="pt-PT"/>
        </w:rPr>
      </w:pPr>
    </w:p>
    <w:p w14:paraId="07854E57" w14:textId="77777777" w:rsidR="004D548B" w:rsidRPr="004D548B" w:rsidRDefault="004D548B" w:rsidP="00682D56">
      <w:pPr>
        <w:rPr>
          <w:lang w:val="pt-PT"/>
        </w:rPr>
      </w:pPr>
    </w:p>
    <w:p w14:paraId="47259BEB" w14:textId="77777777" w:rsidR="004D548B" w:rsidRPr="004D548B" w:rsidRDefault="004D548B" w:rsidP="00682D56">
      <w:pPr>
        <w:rPr>
          <w:lang w:val="pt-PT"/>
        </w:rPr>
      </w:pPr>
    </w:p>
    <w:p w14:paraId="60A84493" w14:textId="77777777" w:rsidR="004D548B" w:rsidRPr="004D548B" w:rsidRDefault="004D548B" w:rsidP="00682D56">
      <w:pPr>
        <w:rPr>
          <w:lang w:val="pt-PT"/>
        </w:rPr>
      </w:pPr>
    </w:p>
    <w:p w14:paraId="077EF9BA" w14:textId="77777777" w:rsidR="00EC18A9" w:rsidRDefault="00EC18A9" w:rsidP="00682D56">
      <w:pPr>
        <w:rPr>
          <w:lang w:val="pt-PT"/>
        </w:rPr>
      </w:pPr>
    </w:p>
    <w:p w14:paraId="4B97DE1C" w14:textId="6EB33DCB" w:rsidR="004D548B" w:rsidRPr="004D548B" w:rsidRDefault="004D548B" w:rsidP="00682D56">
      <w:pPr>
        <w:rPr>
          <w:lang w:val="pt-PT"/>
        </w:rPr>
      </w:pPr>
      <w:r>
        <w:rPr>
          <w:noProof/>
        </w:rPr>
        <mc:AlternateContent>
          <mc:Choice Requires="wps">
            <w:drawing>
              <wp:anchor distT="0" distB="0" distL="114300" distR="114300" simplePos="0" relativeHeight="251673600" behindDoc="1" locked="0" layoutInCell="1" allowOverlap="1" wp14:anchorId="0A7A7F4C" wp14:editId="61F67439">
                <wp:simplePos x="0" y="0"/>
                <wp:positionH relativeFrom="column">
                  <wp:posOffset>-1080135</wp:posOffset>
                </wp:positionH>
                <wp:positionV relativeFrom="paragraph">
                  <wp:posOffset>5334000</wp:posOffset>
                </wp:positionV>
                <wp:extent cx="7476490" cy="635"/>
                <wp:effectExtent l="0" t="0" r="0" b="0"/>
                <wp:wrapNone/>
                <wp:docPr id="402050159" name="Caixa de texto 1"/>
                <wp:cNvGraphicFramePr/>
                <a:graphic xmlns:a="http://schemas.openxmlformats.org/drawingml/2006/main">
                  <a:graphicData uri="http://schemas.microsoft.com/office/word/2010/wordprocessingShape">
                    <wps:wsp>
                      <wps:cNvSpPr txBox="1"/>
                      <wps:spPr>
                        <a:xfrm>
                          <a:off x="0" y="0"/>
                          <a:ext cx="7476490" cy="635"/>
                        </a:xfrm>
                        <a:prstGeom prst="rect">
                          <a:avLst/>
                        </a:prstGeom>
                        <a:solidFill>
                          <a:prstClr val="white"/>
                        </a:solidFill>
                        <a:ln>
                          <a:noFill/>
                        </a:ln>
                      </wps:spPr>
                      <wps:txbx>
                        <w:txbxContent>
                          <w:p w14:paraId="4B640543" w14:textId="453CF898" w:rsidR="004D548B" w:rsidRPr="00D0147E" w:rsidRDefault="004D548B" w:rsidP="004D548B">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7F4C" id="_x0000_s1027" type="#_x0000_t202" style="position:absolute;left:0;text-align:left;margin-left:-85.05pt;margin-top:420pt;width:588.7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gJGQIAAD8EAAAOAAAAZHJzL2Uyb0RvYy54bWysU8Fu2zAMvQ/YPwi6L066Lu2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" stroked="f">
                <v:textbox style="mso-fit-shape-to-text:t" inset="0,0,0,0">
                  <w:txbxContent>
                    <w:p w14:paraId="4B640543" w14:textId="453CF898" w:rsidR="004D548B" w:rsidRPr="00D0147E" w:rsidRDefault="004D548B" w:rsidP="004D548B">
                      <w:pPr>
                        <w:pStyle w:val="Caption"/>
                        <w:rPr>
                          <w:sz w:val="22"/>
                          <w:szCs w:val="22"/>
                        </w:rPr>
                      </w:pPr>
                    </w:p>
                  </w:txbxContent>
                </v:textbox>
              </v:shape>
            </w:pict>
          </mc:Fallback>
        </mc:AlternateContent>
      </w:r>
      <w:r w:rsidR="00EC18A9">
        <w:rPr>
          <w:noProof/>
        </w:rPr>
        <mc:AlternateContent>
          <mc:Choice Requires="wps">
            <w:drawing>
              <wp:anchor distT="0" distB="0" distL="114300" distR="114300" simplePos="0" relativeHeight="251677696" behindDoc="1" locked="0" layoutInCell="1" allowOverlap="1" wp14:anchorId="6D5680DD" wp14:editId="1B02F14A">
                <wp:simplePos x="0" y="0"/>
                <wp:positionH relativeFrom="column">
                  <wp:posOffset>-1080135</wp:posOffset>
                </wp:positionH>
                <wp:positionV relativeFrom="paragraph">
                  <wp:posOffset>5334000</wp:posOffset>
                </wp:positionV>
                <wp:extent cx="7476490" cy="635"/>
                <wp:effectExtent l="0" t="0" r="0" b="0"/>
                <wp:wrapNone/>
                <wp:docPr id="1197659126" name="Caixa de texto 1"/>
                <wp:cNvGraphicFramePr/>
                <a:graphic xmlns:a="http://schemas.openxmlformats.org/drawingml/2006/main">
                  <a:graphicData uri="http://schemas.microsoft.com/office/word/2010/wordprocessingShape">
                    <wps:wsp>
                      <wps:cNvSpPr txBox="1"/>
                      <wps:spPr>
                        <a:xfrm>
                          <a:off x="0" y="0"/>
                          <a:ext cx="7476490" cy="635"/>
                        </a:xfrm>
                        <a:prstGeom prst="rect">
                          <a:avLst/>
                        </a:prstGeom>
                        <a:solidFill>
                          <a:prstClr val="white"/>
                        </a:solidFill>
                        <a:ln>
                          <a:noFill/>
                        </a:ln>
                      </wps:spPr>
                      <wps:txbx>
                        <w:txbxContent>
                          <w:p w14:paraId="3461BE5B" w14:textId="50CBA3AC" w:rsidR="00EC18A9" w:rsidRPr="00F422C6" w:rsidRDefault="00EC18A9" w:rsidP="00EC18A9">
                            <w:pPr>
                              <w:pStyle w:val="Caption"/>
                              <w:rPr>
                                <w:noProof/>
                                <w:sz w:val="22"/>
                                <w:szCs w:val="22"/>
                              </w:rPr>
                            </w:pPr>
                            <w:bookmarkStart w:id="24" w:name="_Toc170506668"/>
                            <w:r>
                              <w:t xml:space="preserve">Figura </w:t>
                            </w:r>
                            <w:r>
                              <w:fldChar w:fldCharType="begin"/>
                            </w:r>
                            <w:r>
                              <w:instrText xml:space="preserve"> SEQ Figura \* ARABIC </w:instrText>
                            </w:r>
                            <w:r>
                              <w:fldChar w:fldCharType="separate"/>
                            </w:r>
                            <w:r w:rsidR="007F337F">
                              <w:rPr>
                                <w:noProof/>
                              </w:rPr>
                              <w:t>4</w:t>
                            </w:r>
                            <w:r>
                              <w:fldChar w:fldCharType="end"/>
                            </w:r>
                            <w:r>
                              <w:t xml:space="preserve"> </w:t>
                            </w:r>
                            <w:r w:rsidRPr="00AA6022">
                              <w:t>- Diagrama de Classes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680DD" id="_x0000_s1028" type="#_x0000_t202" style="position:absolute;left:0;text-align:left;margin-left:-85.05pt;margin-top:420pt;width:588.7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6VmGgIAAD8EAAAOAAAAZHJzL2Uyb0RvYy54bWysU8Fu2zAMvQ/YPwi6L06yLt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vbmd3XyikKTY7P2H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" stroked="f">
                <v:textbox style="mso-fit-shape-to-text:t" inset="0,0,0,0">
                  <w:txbxContent>
                    <w:p w14:paraId="3461BE5B" w14:textId="50CBA3AC" w:rsidR="00EC18A9" w:rsidRPr="00F422C6" w:rsidRDefault="00EC18A9" w:rsidP="00EC18A9">
                      <w:pPr>
                        <w:pStyle w:val="Caption"/>
                        <w:rPr>
                          <w:noProof/>
                          <w:sz w:val="22"/>
                          <w:szCs w:val="22"/>
                        </w:rPr>
                      </w:pPr>
                      <w:bookmarkStart w:id="25" w:name="_Toc170506668"/>
                      <w:r>
                        <w:t xml:space="preserve">Figura </w:t>
                      </w:r>
                      <w:r>
                        <w:fldChar w:fldCharType="begin"/>
                      </w:r>
                      <w:r>
                        <w:instrText xml:space="preserve"> SEQ Figura \* ARABIC </w:instrText>
                      </w:r>
                      <w:r>
                        <w:fldChar w:fldCharType="separate"/>
                      </w:r>
                      <w:r w:rsidR="007F337F">
                        <w:rPr>
                          <w:noProof/>
                        </w:rPr>
                        <w:t>4</w:t>
                      </w:r>
                      <w:r>
                        <w:fldChar w:fldCharType="end"/>
                      </w:r>
                      <w:r>
                        <w:t xml:space="preserve"> </w:t>
                      </w:r>
                      <w:r w:rsidRPr="00AA6022">
                        <w:t>- Diagrama de Classes</w:t>
                      </w:r>
                      <w:bookmarkEnd w:id="25"/>
                    </w:p>
                  </w:txbxContent>
                </v:textbox>
              </v:shape>
            </w:pict>
          </mc:Fallback>
        </mc:AlternateContent>
      </w:r>
      <w:r w:rsidRPr="004D548B">
        <w:rPr>
          <w:noProof/>
        </w:rPr>
        <w:drawing>
          <wp:anchor distT="0" distB="0" distL="114300" distR="114300" simplePos="0" relativeHeight="251671552" behindDoc="1" locked="0" layoutInCell="1" allowOverlap="1" wp14:anchorId="09FF112B" wp14:editId="0EB70626">
            <wp:simplePos x="0" y="0"/>
            <wp:positionH relativeFrom="page">
              <wp:align>left</wp:align>
            </wp:positionH>
            <wp:positionV relativeFrom="paragraph">
              <wp:posOffset>360045</wp:posOffset>
            </wp:positionV>
            <wp:extent cx="7477007" cy="4917056"/>
            <wp:effectExtent l="0" t="0" r="0" b="0"/>
            <wp:wrapNone/>
            <wp:docPr id="95624974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749" name="Imagem 1" descr="Uma imagem com texto, captura de ecrã, diagrama, Paralel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7477007" cy="4917056"/>
                    </a:xfrm>
                    <a:prstGeom prst="rect">
                      <a:avLst/>
                    </a:prstGeom>
                  </pic:spPr>
                </pic:pic>
              </a:graphicData>
            </a:graphic>
            <wp14:sizeRelH relativeFrom="margin">
              <wp14:pctWidth>0</wp14:pctWidth>
            </wp14:sizeRelH>
            <wp14:sizeRelV relativeFrom="margin">
              <wp14:pctHeight>0</wp14:pctHeight>
            </wp14:sizeRelV>
          </wp:anchor>
        </w:drawing>
      </w:r>
    </w:p>
    <w:p w14:paraId="0B3FA809" w14:textId="4D9FF4D5" w:rsidR="004D548B" w:rsidRPr="004D548B" w:rsidRDefault="004D548B" w:rsidP="00682D56">
      <w:pPr>
        <w:rPr>
          <w:lang w:val="pt-PT"/>
        </w:rPr>
      </w:pPr>
    </w:p>
    <w:p w14:paraId="3125B406" w14:textId="77777777" w:rsidR="004D548B" w:rsidRPr="004D548B" w:rsidRDefault="004D548B" w:rsidP="00682D56">
      <w:pPr>
        <w:rPr>
          <w:lang w:val="pt-PT"/>
        </w:rPr>
      </w:pPr>
    </w:p>
    <w:p w14:paraId="32C85CF4" w14:textId="3FC63468" w:rsidR="004D548B" w:rsidRPr="004D548B" w:rsidRDefault="004D548B" w:rsidP="00682D56">
      <w:pPr>
        <w:rPr>
          <w:lang w:val="pt-PT"/>
        </w:rPr>
      </w:pPr>
    </w:p>
    <w:p w14:paraId="40758515" w14:textId="62A50D53" w:rsidR="004D548B" w:rsidRPr="004D548B" w:rsidRDefault="004D548B" w:rsidP="00682D56">
      <w:pPr>
        <w:rPr>
          <w:lang w:val="pt-PT"/>
        </w:rPr>
      </w:pPr>
    </w:p>
    <w:p w14:paraId="67CC3975" w14:textId="1E47C3A0" w:rsidR="004D548B" w:rsidRPr="004D548B" w:rsidRDefault="004D548B" w:rsidP="00682D56">
      <w:pPr>
        <w:rPr>
          <w:lang w:val="pt-PT"/>
        </w:rPr>
      </w:pPr>
    </w:p>
    <w:p w14:paraId="467341BE" w14:textId="4FD5AE69" w:rsidR="004D548B" w:rsidRPr="004D548B" w:rsidRDefault="004D548B" w:rsidP="00682D56">
      <w:pPr>
        <w:rPr>
          <w:lang w:val="pt-PT"/>
        </w:rPr>
      </w:pPr>
    </w:p>
    <w:p w14:paraId="7FCC9A7E" w14:textId="4FC70DF7" w:rsidR="004D548B" w:rsidRPr="004D548B" w:rsidRDefault="004D548B" w:rsidP="00682D56">
      <w:pPr>
        <w:rPr>
          <w:lang w:val="pt-PT"/>
        </w:rPr>
      </w:pPr>
    </w:p>
    <w:p w14:paraId="79DD8E16" w14:textId="64F17EF1" w:rsidR="004D548B" w:rsidRPr="004D548B" w:rsidRDefault="004D548B" w:rsidP="00682D56">
      <w:pPr>
        <w:rPr>
          <w:lang w:val="pt-PT"/>
        </w:rPr>
      </w:pPr>
    </w:p>
    <w:p w14:paraId="0B5229AD" w14:textId="2012F6E2" w:rsidR="004D548B" w:rsidRPr="004D548B" w:rsidRDefault="004D548B" w:rsidP="00682D56">
      <w:pPr>
        <w:rPr>
          <w:lang w:val="pt-PT"/>
        </w:rPr>
      </w:pPr>
    </w:p>
    <w:p w14:paraId="54C2C8AE" w14:textId="2FCF13B9" w:rsidR="004D548B" w:rsidRPr="004D548B" w:rsidRDefault="004D548B" w:rsidP="00682D56">
      <w:pPr>
        <w:rPr>
          <w:lang w:val="pt-PT"/>
        </w:rPr>
      </w:pPr>
    </w:p>
    <w:p w14:paraId="52C9BBF4" w14:textId="270E77EA" w:rsidR="004D548B" w:rsidRPr="004D548B" w:rsidRDefault="004D548B" w:rsidP="00682D56">
      <w:pPr>
        <w:rPr>
          <w:lang w:val="pt-PT"/>
        </w:rPr>
      </w:pPr>
    </w:p>
    <w:p w14:paraId="47192BA8" w14:textId="06600191" w:rsidR="004D548B" w:rsidRPr="004D548B" w:rsidRDefault="004D548B" w:rsidP="00682D56">
      <w:pPr>
        <w:rPr>
          <w:lang w:val="pt-PT"/>
        </w:rPr>
      </w:pPr>
    </w:p>
    <w:p w14:paraId="18FF9236" w14:textId="011A6550" w:rsidR="004D548B" w:rsidRPr="004D548B" w:rsidRDefault="004D548B" w:rsidP="00682D56">
      <w:pPr>
        <w:rPr>
          <w:lang w:val="pt-PT"/>
        </w:rPr>
      </w:pPr>
    </w:p>
    <w:p w14:paraId="4980B9DC" w14:textId="77777777" w:rsidR="004D548B" w:rsidRPr="004D548B" w:rsidRDefault="004D548B" w:rsidP="00682D56">
      <w:pPr>
        <w:rPr>
          <w:lang w:val="pt-PT"/>
        </w:rPr>
      </w:pPr>
    </w:p>
    <w:p w14:paraId="0C9822BB" w14:textId="77777777" w:rsidR="004D548B" w:rsidRPr="004D548B" w:rsidRDefault="004D548B" w:rsidP="00682D56">
      <w:pPr>
        <w:rPr>
          <w:lang w:val="pt-PT"/>
        </w:rPr>
      </w:pPr>
    </w:p>
    <w:p w14:paraId="19A4F565" w14:textId="77777777" w:rsidR="004D548B" w:rsidRPr="004D548B" w:rsidRDefault="004D548B" w:rsidP="00682D56">
      <w:pPr>
        <w:rPr>
          <w:lang w:val="pt-PT"/>
        </w:rPr>
      </w:pPr>
    </w:p>
    <w:p w14:paraId="4BAFC5EC" w14:textId="77777777" w:rsidR="004D548B" w:rsidRPr="004D548B" w:rsidRDefault="004D548B" w:rsidP="00682D56">
      <w:pPr>
        <w:rPr>
          <w:lang w:val="pt-PT"/>
        </w:rPr>
      </w:pPr>
    </w:p>
    <w:p w14:paraId="52238B7A" w14:textId="77777777" w:rsidR="004D548B" w:rsidRPr="004D548B" w:rsidRDefault="004D548B" w:rsidP="00682D56">
      <w:pPr>
        <w:rPr>
          <w:lang w:val="pt-PT"/>
        </w:rPr>
      </w:pPr>
    </w:p>
    <w:p w14:paraId="053D5056" w14:textId="77777777" w:rsidR="004D548B" w:rsidRPr="004D548B" w:rsidRDefault="004D548B" w:rsidP="00682D56">
      <w:pPr>
        <w:rPr>
          <w:lang w:val="pt-PT"/>
        </w:rPr>
      </w:pPr>
    </w:p>
    <w:p w14:paraId="52A93E78" w14:textId="77777777" w:rsidR="004D548B" w:rsidRPr="004D548B" w:rsidRDefault="004D548B" w:rsidP="00682D56">
      <w:pPr>
        <w:rPr>
          <w:lang w:val="pt-PT"/>
        </w:rPr>
      </w:pPr>
    </w:p>
    <w:p w14:paraId="2687CCA0" w14:textId="77777777" w:rsidR="004D548B" w:rsidRPr="004D548B" w:rsidRDefault="004D548B" w:rsidP="00682D56">
      <w:pPr>
        <w:rPr>
          <w:lang w:val="pt-PT"/>
        </w:rPr>
      </w:pPr>
    </w:p>
    <w:p w14:paraId="21B2EFD9" w14:textId="77777777" w:rsidR="004D548B" w:rsidRPr="004D548B" w:rsidRDefault="004D548B" w:rsidP="00682D56">
      <w:pPr>
        <w:rPr>
          <w:lang w:val="pt-PT"/>
        </w:rPr>
      </w:pPr>
    </w:p>
    <w:p w14:paraId="16195595" w14:textId="77777777" w:rsidR="004D548B" w:rsidRPr="004D548B" w:rsidRDefault="004D548B" w:rsidP="00682D56">
      <w:pPr>
        <w:rPr>
          <w:lang w:val="pt-PT"/>
        </w:rPr>
      </w:pPr>
    </w:p>
    <w:p w14:paraId="262CCA36" w14:textId="77777777" w:rsidR="004D548B" w:rsidRPr="004D548B" w:rsidRDefault="004D548B" w:rsidP="00682D56">
      <w:pPr>
        <w:rPr>
          <w:lang w:val="pt-PT"/>
        </w:rPr>
      </w:pPr>
    </w:p>
    <w:p w14:paraId="49B9101F" w14:textId="77777777" w:rsidR="004D548B" w:rsidRPr="004D548B" w:rsidRDefault="004D548B" w:rsidP="00682D56">
      <w:pPr>
        <w:rPr>
          <w:lang w:val="pt-PT"/>
        </w:rPr>
      </w:pPr>
    </w:p>
    <w:p w14:paraId="7C498B47" w14:textId="77777777" w:rsidR="004D548B" w:rsidRPr="004D548B" w:rsidRDefault="004D548B" w:rsidP="00682D56">
      <w:pPr>
        <w:rPr>
          <w:lang w:val="pt-PT"/>
        </w:rPr>
      </w:pPr>
    </w:p>
    <w:p w14:paraId="0B164549" w14:textId="77777777" w:rsidR="004D548B" w:rsidRPr="004D548B" w:rsidRDefault="004D548B" w:rsidP="00682D56">
      <w:pPr>
        <w:rPr>
          <w:lang w:val="pt-PT"/>
        </w:rPr>
      </w:pPr>
    </w:p>
    <w:p w14:paraId="180BEDEB" w14:textId="77777777" w:rsidR="004D548B" w:rsidRPr="004D548B" w:rsidRDefault="004D548B" w:rsidP="00682D56">
      <w:pPr>
        <w:rPr>
          <w:lang w:val="pt-PT"/>
        </w:rPr>
      </w:pPr>
    </w:p>
    <w:p w14:paraId="1EF17C1B" w14:textId="77777777" w:rsidR="004D548B" w:rsidRPr="004D548B" w:rsidRDefault="004D548B" w:rsidP="00682D56">
      <w:pPr>
        <w:rPr>
          <w:lang w:val="pt-PT"/>
        </w:rPr>
      </w:pPr>
    </w:p>
    <w:p w14:paraId="0468844D" w14:textId="77777777" w:rsidR="004D548B" w:rsidRPr="004D548B" w:rsidRDefault="004D548B" w:rsidP="00682D56">
      <w:pPr>
        <w:rPr>
          <w:lang w:val="pt-PT"/>
        </w:rPr>
      </w:pPr>
    </w:p>
    <w:p w14:paraId="41C0344B" w14:textId="77777777" w:rsidR="004D548B" w:rsidRPr="004D548B" w:rsidRDefault="004D548B" w:rsidP="00682D56">
      <w:pPr>
        <w:rPr>
          <w:lang w:val="pt-PT"/>
        </w:rPr>
      </w:pPr>
    </w:p>
    <w:p w14:paraId="02B0B001" w14:textId="77777777" w:rsidR="004D548B" w:rsidRPr="004D548B" w:rsidRDefault="004D548B" w:rsidP="00682D56">
      <w:pPr>
        <w:rPr>
          <w:lang w:val="pt-PT"/>
        </w:rPr>
      </w:pPr>
    </w:p>
    <w:p w14:paraId="15F4DDD6" w14:textId="099F0DE3" w:rsidR="00A83CAC" w:rsidRDefault="00A83CAC" w:rsidP="00A83CAC">
      <w:pPr>
        <w:pStyle w:val="Heading2"/>
      </w:pPr>
      <w:bookmarkStart w:id="26" w:name="_Toc170506573"/>
      <w:proofErr w:type="spellStart"/>
      <w:r>
        <w:t>Estrutura</w:t>
      </w:r>
      <w:proofErr w:type="spellEnd"/>
      <w:r>
        <w:t xml:space="preserve"> do </w:t>
      </w:r>
      <w:proofErr w:type="spellStart"/>
      <w:r>
        <w:t>Projecto</w:t>
      </w:r>
      <w:bookmarkEnd w:id="26"/>
      <w:proofErr w:type="spellEnd"/>
    </w:p>
    <w:p w14:paraId="5D53AE89" w14:textId="77777777" w:rsidR="00A83CAC" w:rsidRDefault="00A83CAC" w:rsidP="00A83CAC">
      <w:pPr>
        <w:rPr>
          <w:lang w:val="pt-BR"/>
        </w:rPr>
      </w:pPr>
      <w:r w:rsidRPr="00BA284F">
        <w:rPr>
          <w:lang w:val="pt-BR"/>
        </w:rPr>
        <w:t>Estrutura do projeto no Android Studio, que reflete um projeto com foco em testes, para analisar e melhorar a eficiência energética das aplicações Android.</w:t>
      </w:r>
      <w:r>
        <w:rPr>
          <w:lang w:val="pt-BR"/>
        </w:rPr>
        <w:t xml:space="preserve"> É neste programa onde são feitos os testes.</w:t>
      </w:r>
    </w:p>
    <w:p w14:paraId="198B819E" w14:textId="77777777" w:rsidR="00DC3F53" w:rsidRDefault="00A83CAC" w:rsidP="00DC3F53">
      <w:pPr>
        <w:keepNext/>
      </w:pPr>
      <w:r w:rsidRPr="00FD7CF2">
        <w:rPr>
          <w:noProof/>
          <w:lang w:val="pt-BR"/>
        </w:rPr>
        <w:drawing>
          <wp:inline distT="0" distB="0" distL="0" distR="0" wp14:anchorId="574F963E" wp14:editId="414F210E">
            <wp:extent cx="4111651" cy="5135880"/>
            <wp:effectExtent l="0" t="0" r="3175" b="7620"/>
            <wp:docPr id="13028928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2864" name="Imagem 1" descr="Uma imagem com texto, captura de ecrã, software, Software de multimédia&#10;&#10;Descrição gerada automaticamente"/>
                    <pic:cNvPicPr/>
                  </pic:nvPicPr>
                  <pic:blipFill>
                    <a:blip r:embed="rId16"/>
                    <a:stretch>
                      <a:fillRect/>
                    </a:stretch>
                  </pic:blipFill>
                  <pic:spPr>
                    <a:xfrm>
                      <a:off x="0" y="0"/>
                      <a:ext cx="4116113" cy="5141454"/>
                    </a:xfrm>
                    <a:prstGeom prst="rect">
                      <a:avLst/>
                    </a:prstGeom>
                  </pic:spPr>
                </pic:pic>
              </a:graphicData>
            </a:graphic>
          </wp:inline>
        </w:drawing>
      </w:r>
    </w:p>
    <w:p w14:paraId="7B3AE9D9" w14:textId="36D1EE49" w:rsidR="00603C0A" w:rsidRDefault="00DC3F53" w:rsidP="00DC3F53">
      <w:pPr>
        <w:pStyle w:val="Caption"/>
        <w:jc w:val="both"/>
      </w:pPr>
      <w:bookmarkStart w:id="27" w:name="_Toc170506669"/>
      <w:proofErr w:type="spellStart"/>
      <w:r>
        <w:t>Figura</w:t>
      </w:r>
      <w:proofErr w:type="spellEnd"/>
      <w:r>
        <w:t xml:space="preserve"> </w:t>
      </w:r>
      <w:r>
        <w:fldChar w:fldCharType="begin"/>
      </w:r>
      <w:r>
        <w:instrText xml:space="preserve"> SEQ Figura \* ARABIC </w:instrText>
      </w:r>
      <w:r>
        <w:fldChar w:fldCharType="separate"/>
      </w:r>
      <w:r w:rsidR="007F337F">
        <w:rPr>
          <w:noProof/>
        </w:rPr>
        <w:t>5</w:t>
      </w:r>
      <w:r>
        <w:fldChar w:fldCharType="end"/>
      </w:r>
      <w:r>
        <w:t xml:space="preserve"> </w:t>
      </w:r>
      <w:r w:rsidRPr="008F5FFB">
        <w:t xml:space="preserve">- </w:t>
      </w:r>
      <w:proofErr w:type="spellStart"/>
      <w:r w:rsidRPr="008F5FFB">
        <w:t>Pacotes</w:t>
      </w:r>
      <w:proofErr w:type="spellEnd"/>
      <w:r w:rsidRPr="008F5FFB">
        <w:t xml:space="preserve"> e Classes</w:t>
      </w:r>
      <w:bookmarkEnd w:id="27"/>
    </w:p>
    <w:p w14:paraId="68A3CE2A" w14:textId="57997AD2" w:rsidR="008366B0" w:rsidRDefault="00067054" w:rsidP="008366B0">
      <w:pPr>
        <w:pStyle w:val="Heading1"/>
      </w:pPr>
      <w:bookmarkStart w:id="28" w:name="_Toc170506574"/>
      <w:r>
        <w:lastRenderedPageBreak/>
        <w:t>Solução Proposta</w:t>
      </w:r>
      <w:bookmarkEnd w:id="28"/>
    </w:p>
    <w:p w14:paraId="797CA6A9" w14:textId="77777777" w:rsidR="00A373F4" w:rsidRPr="00067054" w:rsidRDefault="00A373F4" w:rsidP="00A373F4">
      <w:pPr>
        <w:rPr>
          <w:lang w:val="pt-PT"/>
        </w:rPr>
      </w:pPr>
    </w:p>
    <w:p w14:paraId="3E1292E9" w14:textId="37FD0A59" w:rsidR="00A373F4" w:rsidRPr="00067054" w:rsidRDefault="00A373F4" w:rsidP="00A373F4">
      <w:pPr>
        <w:pStyle w:val="Heading2"/>
      </w:pPr>
      <w:bookmarkStart w:id="29" w:name="_Toc170506575"/>
      <w:proofErr w:type="spellStart"/>
      <w:r>
        <w:t>Introdução</w:t>
      </w:r>
      <w:bookmarkEnd w:id="29"/>
      <w:proofErr w:type="spellEnd"/>
    </w:p>
    <w:p w14:paraId="70D6434A" w14:textId="04230FD4" w:rsidR="00885CBD" w:rsidRDefault="00885CBD" w:rsidP="008422E6">
      <w:pPr>
        <w:rPr>
          <w:lang w:val="pt-PT"/>
        </w:rPr>
      </w:pPr>
      <w:r w:rsidRPr="00067054">
        <w:rPr>
          <w:lang w:val="pt-PT"/>
        </w:rPr>
        <w:t xml:space="preserve">A solução proposta consiste </w:t>
      </w:r>
      <w:r>
        <w:rPr>
          <w:lang w:val="pt-PT"/>
        </w:rPr>
        <w:t>em</w:t>
      </w:r>
      <w:r w:rsidR="008422E6" w:rsidRPr="008422E6">
        <w:rPr>
          <w:lang w:val="pt-PT"/>
        </w:rPr>
        <w:t xml:space="preserve"> otimizar o consumo de energia em dispositivos móveis. A nossa proposta é o desenvolvimento de um guia prático e intuitivo </w:t>
      </w:r>
      <w:r>
        <w:rPr>
          <w:lang w:val="pt-PT"/>
        </w:rPr>
        <w:t xml:space="preserve">para os utilizadores terem a capacidade de </w:t>
      </w:r>
      <w:r w:rsidR="008422E6" w:rsidRPr="008422E6">
        <w:rPr>
          <w:lang w:val="pt-PT"/>
        </w:rPr>
        <w:t>gerir de forma eficiente a energia dos seus dispositivos. Este guia é o resultado de uma abordagem sistemática e metodológica</w:t>
      </w:r>
      <w:r>
        <w:rPr>
          <w:lang w:val="pt-PT"/>
        </w:rPr>
        <w:t xml:space="preserve"> para medir o </w:t>
      </w:r>
      <w:r w:rsidR="008422E6" w:rsidRPr="008422E6">
        <w:rPr>
          <w:lang w:val="pt-PT"/>
        </w:rPr>
        <w:t>consumo energético</w:t>
      </w:r>
      <w:r>
        <w:rPr>
          <w:lang w:val="pt-PT"/>
        </w:rPr>
        <w:t>.</w:t>
      </w:r>
    </w:p>
    <w:p w14:paraId="5A4EFAEB" w14:textId="78BFF1D5" w:rsidR="008422E6" w:rsidRPr="008422E6" w:rsidRDefault="00885CBD" w:rsidP="008422E6">
      <w:pPr>
        <w:rPr>
          <w:lang w:val="pt-PT"/>
        </w:rPr>
      </w:pPr>
      <w:r>
        <w:rPr>
          <w:lang w:val="pt-PT"/>
        </w:rPr>
        <w:t xml:space="preserve">A nossa </w:t>
      </w:r>
      <w:r w:rsidR="008422E6" w:rsidRPr="008422E6">
        <w:rPr>
          <w:lang w:val="pt-PT"/>
        </w:rPr>
        <w:t>bordagem metodológica inclui uma série de testes rigorosos, desenhados para quantificar o impacto de variáveis críticas como</w:t>
      </w:r>
      <w:r>
        <w:rPr>
          <w:lang w:val="pt-PT"/>
        </w:rPr>
        <w:t xml:space="preserve"> o brilho do ecrã em diferentes níveis de luminosidade e o seu impacto no consumo energético, a avaliação do uso da lanterna do dispositivo como um fator de drenagem da bateria, o refresh rate e o seu impacto no consumo energético, o impacto das notificações no consumo energético, as diferentes conexões de dados e o seu impacto.</w:t>
      </w:r>
    </w:p>
    <w:p w14:paraId="4C9E4159" w14:textId="40590373" w:rsidR="008422E6" w:rsidRPr="008422E6" w:rsidRDefault="008422E6" w:rsidP="008422E6">
      <w:pPr>
        <w:rPr>
          <w:lang w:val="pt-PT"/>
        </w:rPr>
      </w:pPr>
      <w:r w:rsidRPr="008422E6">
        <w:rPr>
          <w:lang w:val="pt-PT"/>
        </w:rPr>
        <w:t>Por meio de um processo iterativo de testes e ajustes, propomos</w:t>
      </w:r>
      <w:r w:rsidR="00885CBD">
        <w:rPr>
          <w:lang w:val="pt-PT"/>
        </w:rPr>
        <w:t xml:space="preserve"> </w:t>
      </w:r>
      <w:r w:rsidRPr="008422E6">
        <w:rPr>
          <w:lang w:val="pt-PT"/>
        </w:rPr>
        <w:t xml:space="preserve">oferecer recomendações baseadas em dados para a gestão de energia. O guia </w:t>
      </w:r>
      <w:r w:rsidR="00885CBD">
        <w:rPr>
          <w:lang w:val="pt-PT"/>
        </w:rPr>
        <w:t>vai oferecer</w:t>
      </w:r>
      <w:r w:rsidRPr="008422E6">
        <w:rPr>
          <w:lang w:val="pt-PT"/>
        </w:rPr>
        <w:t xml:space="preserve"> estratégias baseadas em evidências, conselhos práticos, e instruções detalhadas para que os </w:t>
      </w:r>
      <w:r w:rsidR="00885CBD">
        <w:rPr>
          <w:lang w:val="pt-PT"/>
        </w:rPr>
        <w:t>utilizadores</w:t>
      </w:r>
      <w:r w:rsidRPr="008422E6">
        <w:rPr>
          <w:lang w:val="pt-PT"/>
        </w:rPr>
        <w:t xml:space="preserve"> possam adotar práticas que prolonguem a vida útil da bateria e melhorem a eficiência energética dos seus smartphones.</w:t>
      </w:r>
    </w:p>
    <w:p w14:paraId="13EC769E" w14:textId="6ACE4B0E" w:rsidR="00067054" w:rsidRDefault="00067054" w:rsidP="00067054">
      <w:pPr>
        <w:rPr>
          <w:lang w:val="pt-PT"/>
        </w:rPr>
      </w:pPr>
      <w:r w:rsidRPr="00067054">
        <w:rPr>
          <w:lang w:val="pt-PT"/>
        </w:rPr>
        <w:t xml:space="preserve">Para mais informações e acesso ao código-fonte, consulte o seguinte repositório no GitHub: </w:t>
      </w:r>
      <w:r w:rsidR="00000000">
        <w:fldChar w:fldCharType="begin"/>
      </w:r>
      <w:r w:rsidR="00000000" w:rsidRPr="002D740C">
        <w:rPr>
          <w:lang w:val="pt-BR"/>
        </w:rPr>
        <w:instrText>HYPERLINK "https://github.com/Tomas-21907834/BasicSample"</w:instrText>
      </w:r>
      <w:r w:rsidR="00000000">
        <w:fldChar w:fldCharType="separate"/>
      </w:r>
      <w:r w:rsidR="00D56A7E" w:rsidRPr="005655CE">
        <w:rPr>
          <w:rStyle w:val="Hyperlink"/>
          <w:lang w:val="pt-PT"/>
        </w:rPr>
        <w:t>https://github.com/Tomas-21907834/BasicSample</w:t>
      </w:r>
      <w:r w:rsidR="00000000">
        <w:rPr>
          <w:rStyle w:val="Hyperlink"/>
          <w:lang w:val="pt-PT"/>
        </w:rPr>
        <w:fldChar w:fldCharType="end"/>
      </w:r>
    </w:p>
    <w:p w14:paraId="765E224B" w14:textId="77777777" w:rsidR="00D56A7E" w:rsidRPr="00067054" w:rsidRDefault="00D56A7E" w:rsidP="00067054">
      <w:pPr>
        <w:rPr>
          <w:lang w:val="pt-PT"/>
        </w:rPr>
      </w:pPr>
    </w:p>
    <w:p w14:paraId="718F4B29" w14:textId="0CE3B645" w:rsidR="00067054" w:rsidRPr="00D56A7E" w:rsidRDefault="00D56A7E" w:rsidP="00D56A7E">
      <w:pPr>
        <w:pStyle w:val="Heading2"/>
        <w:numPr>
          <w:ilvl w:val="0"/>
          <w:numId w:val="0"/>
        </w:numPr>
        <w:ind w:left="576" w:hanging="576"/>
        <w:rPr>
          <w:lang w:val="pt-PT"/>
        </w:rPr>
      </w:pPr>
      <w:bookmarkStart w:id="30" w:name="_Toc170506576"/>
      <w:r>
        <w:rPr>
          <w:lang w:val="pt-PT"/>
        </w:rPr>
        <w:t xml:space="preserve">5.2 </w:t>
      </w:r>
      <w:r w:rsidRPr="00D56A7E">
        <w:rPr>
          <w:lang w:val="pt-PT"/>
        </w:rPr>
        <w:t>Arquitetura</w:t>
      </w:r>
      <w:bookmarkEnd w:id="30"/>
    </w:p>
    <w:p w14:paraId="214353D7" w14:textId="77777777" w:rsidR="00067054" w:rsidRPr="00067054" w:rsidRDefault="00067054" w:rsidP="00067054">
      <w:pPr>
        <w:rPr>
          <w:lang w:val="pt-PT"/>
        </w:rPr>
      </w:pPr>
      <w:r w:rsidRPr="00067054">
        <w:rPr>
          <w:lang w:val="pt-PT"/>
        </w:rPr>
        <w:t>A arquitetura da nossa solução está centralizada em torno do Ebserver, a estrutura conecta-se ao Android Studio para desenvolvimento e ao Espresso para testes de UI, com o Android Debug Bridge (ADB) que facilita a comunicação e execução de testes.</w:t>
      </w:r>
    </w:p>
    <w:p w14:paraId="243E45EB" w14:textId="77777777" w:rsidR="008422E6" w:rsidRDefault="008422E6" w:rsidP="00FC0006">
      <w:pPr>
        <w:rPr>
          <w:lang w:val="pt-BR"/>
        </w:rPr>
      </w:pPr>
    </w:p>
    <w:p w14:paraId="2BE4AEEE" w14:textId="77777777" w:rsidR="008422E6" w:rsidRPr="008422E6" w:rsidRDefault="008422E6" w:rsidP="008422E6">
      <w:pPr>
        <w:pStyle w:val="Heading2"/>
        <w:numPr>
          <w:ilvl w:val="0"/>
          <w:numId w:val="0"/>
        </w:numPr>
        <w:ind w:left="576" w:hanging="576"/>
        <w:rPr>
          <w:lang w:val="pt-PT"/>
        </w:rPr>
      </w:pPr>
      <w:bookmarkStart w:id="31" w:name="_Toc170506577"/>
      <w:r>
        <w:rPr>
          <w:lang w:val="pt-PT"/>
        </w:rPr>
        <w:t>5.3</w:t>
      </w:r>
      <w:r w:rsidRPr="00E46BA0">
        <w:rPr>
          <w:lang w:val="pt-PT"/>
        </w:rPr>
        <w:t xml:space="preserve"> </w:t>
      </w:r>
      <w:r w:rsidRPr="0056009B">
        <w:rPr>
          <w:lang w:val="pt-PT"/>
        </w:rPr>
        <w:t>Tecnologias e Ferramentas Utilizadas</w:t>
      </w:r>
      <w:bookmarkEnd w:id="31"/>
    </w:p>
    <w:p w14:paraId="6E7BE876" w14:textId="77777777" w:rsidR="003965E0" w:rsidRDefault="00FC0006" w:rsidP="003965E0">
      <w:pPr>
        <w:rPr>
          <w:lang w:val="pt-BR"/>
        </w:rPr>
      </w:pPr>
      <w:r>
        <w:rPr>
          <w:lang w:val="pt-BR"/>
        </w:rPr>
        <w:t xml:space="preserve">Aqui estão </w:t>
      </w:r>
      <w:r w:rsidRPr="00FC0006">
        <w:rPr>
          <w:lang w:val="pt-BR"/>
        </w:rPr>
        <w:t>as ferramentas essenciais utilizadas no contexto de recolha de dados de desempenho e consumo de energia em dispositivos Android. Cada ferramenta desempenha um papel crucial no ambiente de desenvolvimento, garantindo uma recolha de dados e a realização d</w:t>
      </w:r>
      <w:r>
        <w:rPr>
          <w:lang w:val="pt-BR"/>
        </w:rPr>
        <w:t>os seus</w:t>
      </w:r>
      <w:r w:rsidRPr="00FC0006">
        <w:rPr>
          <w:lang w:val="pt-BR"/>
        </w:rPr>
        <w:t xml:space="preserve"> testes</w:t>
      </w:r>
      <w:r>
        <w:rPr>
          <w:lang w:val="pt-BR"/>
        </w:rPr>
        <w:t>.</w:t>
      </w:r>
      <w:bookmarkStart w:id="32" w:name="_Toc170506578"/>
    </w:p>
    <w:p w14:paraId="66A196F8" w14:textId="40D2B523" w:rsidR="00067054" w:rsidRPr="003965E0" w:rsidRDefault="008422E6" w:rsidP="003965E0">
      <w:pPr>
        <w:rPr>
          <w:b/>
          <w:bCs/>
          <w:sz w:val="24"/>
          <w:szCs w:val="24"/>
          <w:lang w:val="pt-BR"/>
        </w:rPr>
      </w:pPr>
      <w:r w:rsidRPr="003965E0">
        <w:rPr>
          <w:sz w:val="24"/>
          <w:szCs w:val="24"/>
          <w:lang w:val="pt-PT"/>
        </w:rPr>
        <w:t xml:space="preserve"> </w:t>
      </w:r>
      <w:r w:rsidRPr="003965E0">
        <w:rPr>
          <w:b/>
          <w:bCs/>
          <w:sz w:val="24"/>
          <w:szCs w:val="24"/>
          <w:lang w:val="pt-PT"/>
        </w:rPr>
        <w:t>Ebserver</w:t>
      </w:r>
      <w:r w:rsidR="00067054" w:rsidRPr="003965E0">
        <w:rPr>
          <w:b/>
          <w:bCs/>
          <w:sz w:val="24"/>
          <w:szCs w:val="24"/>
          <w:lang w:val="pt-PT"/>
        </w:rPr>
        <w:t>:</w:t>
      </w:r>
      <w:bookmarkEnd w:id="32"/>
    </w:p>
    <w:p w14:paraId="60298FDE" w14:textId="77777777" w:rsidR="00067054" w:rsidRPr="00067054" w:rsidRDefault="00067054" w:rsidP="00067054">
      <w:pPr>
        <w:rPr>
          <w:lang w:val="pt-PT"/>
        </w:rPr>
      </w:pPr>
      <w:r w:rsidRPr="00067054">
        <w:rPr>
          <w:lang w:val="pt-PT"/>
        </w:rPr>
        <w:t>O Ebserver é uma plataforma para recolha de dados de desempenho e consumo de energia em dispositivos Android de forma automatizada.</w:t>
      </w:r>
    </w:p>
    <w:p w14:paraId="35812771" w14:textId="31A29E9D" w:rsidR="00067054" w:rsidRPr="00067054" w:rsidRDefault="00067054" w:rsidP="00067054">
      <w:pPr>
        <w:rPr>
          <w:lang w:val="pt-PT"/>
        </w:rPr>
      </w:pPr>
      <w:r w:rsidRPr="00067054">
        <w:rPr>
          <w:lang w:val="pt-PT"/>
        </w:rPr>
        <w:t xml:space="preserve">O Ebserver suporta três ferramentas populares o batterystats, meminfo e procstats que são comandos </w:t>
      </w:r>
      <w:r w:rsidR="00DC3F53" w:rsidRPr="00067054">
        <w:rPr>
          <w:lang w:val="pt-PT"/>
        </w:rPr>
        <w:t>do Android</w:t>
      </w:r>
      <w:r w:rsidRPr="00067054">
        <w:rPr>
          <w:lang w:val="pt-PT"/>
        </w:rPr>
        <w:t xml:space="preserve"> SDK (Software Development Kit) utilizados para recolher informações detalhadas sobre o consumo de energia, uso da memória e processos em execução.</w:t>
      </w:r>
    </w:p>
    <w:p w14:paraId="36D2F431" w14:textId="4533257B" w:rsidR="00067054" w:rsidRPr="00067054" w:rsidRDefault="00067054" w:rsidP="00067054">
      <w:pPr>
        <w:rPr>
          <w:lang w:val="pt-PT"/>
        </w:rPr>
      </w:pPr>
      <w:r w:rsidRPr="00067054">
        <w:rPr>
          <w:lang w:val="pt-PT"/>
        </w:rPr>
        <w:lastRenderedPageBreak/>
        <w:t xml:space="preserve">O batterystats é uma ferramenta no Android SDK que fornece estatísticas detalhadas sobre o consumo de energia do dispositivo que </w:t>
      </w:r>
      <w:r w:rsidR="00DC3F53" w:rsidRPr="00067054">
        <w:rPr>
          <w:lang w:val="pt-PT"/>
        </w:rPr>
        <w:t>regista</w:t>
      </w:r>
      <w:r w:rsidRPr="00067054">
        <w:rPr>
          <w:lang w:val="pt-PT"/>
        </w:rPr>
        <w:t xml:space="preserve"> o tempo de CPU, estado da tela, voltagem, entre outros e faz análise dos dados sobre como diferentes aplicativos e atividades afetam o consumo de energia.</w:t>
      </w:r>
    </w:p>
    <w:p w14:paraId="6BC82BD3" w14:textId="77777777" w:rsidR="003965E0" w:rsidRDefault="00067054" w:rsidP="003965E0">
      <w:pPr>
        <w:rPr>
          <w:lang w:val="pt-PT"/>
        </w:rPr>
      </w:pPr>
      <w:r w:rsidRPr="00067054">
        <w:rPr>
          <w:lang w:val="pt-PT"/>
        </w:rPr>
        <w:t xml:space="preserve">O meminfo fornece informações sobre o uso da memória no sistema Android assim como detalhes sobre a atribuição de RAM, </w:t>
      </w:r>
      <w:r w:rsidR="00DC3F53" w:rsidRPr="00067054">
        <w:rPr>
          <w:lang w:val="pt-PT"/>
        </w:rPr>
        <w:t>distinguindo</w:t>
      </w:r>
      <w:r w:rsidRPr="00067054">
        <w:rPr>
          <w:lang w:val="pt-PT"/>
        </w:rPr>
        <w:t xml:space="preserve"> entre atribuição privadas e compartilhadas que é </w:t>
      </w:r>
      <w:r w:rsidR="00DC3F53" w:rsidRPr="00067054">
        <w:rPr>
          <w:lang w:val="pt-PT"/>
        </w:rPr>
        <w:t>útil</w:t>
      </w:r>
      <w:r w:rsidRPr="00067054">
        <w:rPr>
          <w:lang w:val="pt-PT"/>
        </w:rPr>
        <w:t xml:space="preserve"> para avaliar o impacto do aplicativo no sistema de memória.</w:t>
      </w:r>
      <w:bookmarkStart w:id="33" w:name="_Toc170506579"/>
    </w:p>
    <w:p w14:paraId="4BEA209E" w14:textId="77777777" w:rsidR="003965E0" w:rsidRDefault="003965E0" w:rsidP="003965E0">
      <w:pPr>
        <w:rPr>
          <w:lang w:val="pt-PT"/>
        </w:rPr>
      </w:pPr>
    </w:p>
    <w:p w14:paraId="21FAC1B9" w14:textId="3A6D4316" w:rsidR="003965E0" w:rsidRPr="003965E0" w:rsidRDefault="003965E0" w:rsidP="003965E0">
      <w:pPr>
        <w:rPr>
          <w:b/>
          <w:bCs/>
          <w:sz w:val="24"/>
          <w:szCs w:val="24"/>
          <w:lang w:val="pt-PT"/>
        </w:rPr>
      </w:pPr>
      <w:r w:rsidRPr="003965E0">
        <w:rPr>
          <w:b/>
          <w:bCs/>
          <w:sz w:val="24"/>
          <w:szCs w:val="24"/>
          <w:lang w:val="pt-PT"/>
        </w:rPr>
        <w:t>Procstats:</w:t>
      </w:r>
      <w:bookmarkEnd w:id="33"/>
    </w:p>
    <w:p w14:paraId="2BB18551" w14:textId="794634EF" w:rsidR="00067054" w:rsidRPr="00067054" w:rsidRDefault="00067054" w:rsidP="00067054">
      <w:pPr>
        <w:rPr>
          <w:lang w:val="pt-PT"/>
        </w:rPr>
      </w:pPr>
      <w:r w:rsidRPr="00067054">
        <w:rPr>
          <w:lang w:val="pt-PT"/>
        </w:rPr>
        <w:t xml:space="preserve">oferece informações sobre o uso da memória de aplicativos e processos em execução no dispositivo, ajuda a identificar ineficiências e comportamentos inadequados o que é </w:t>
      </w:r>
      <w:r w:rsidR="00DC3F53" w:rsidRPr="00067054">
        <w:rPr>
          <w:lang w:val="pt-PT"/>
        </w:rPr>
        <w:t>importante</w:t>
      </w:r>
      <w:r w:rsidRPr="00067054">
        <w:rPr>
          <w:lang w:val="pt-PT"/>
        </w:rPr>
        <w:t xml:space="preserve"> para entender como diferentes aplicativos interagem com os recursos do dispositivo durante a execução.</w:t>
      </w:r>
    </w:p>
    <w:p w14:paraId="111C5F71" w14:textId="77777777" w:rsidR="003965E0" w:rsidRDefault="00067054" w:rsidP="003965E0">
      <w:pPr>
        <w:rPr>
          <w:lang w:val="pt-PT"/>
        </w:rPr>
      </w:pPr>
      <w:r w:rsidRPr="00067054">
        <w:rPr>
          <w:lang w:val="pt-PT"/>
        </w:rPr>
        <w:t xml:space="preserve">O Ebserver já foi utilizado em estudos previamente publicados como por exemplo o </w:t>
      </w:r>
      <w:r w:rsidR="00DC3F53" w:rsidRPr="00067054">
        <w:rPr>
          <w:lang w:val="pt-PT"/>
        </w:rPr>
        <w:t>estudo [</w:t>
      </w:r>
      <w:r w:rsidRPr="00067054">
        <w:rPr>
          <w:lang w:val="pt-PT"/>
        </w:rPr>
        <w:t xml:space="preserve">EARUDCA] que destaca a eficácia do Ebserver na recolha automatizada de métricas cruciais para a análise de desempenho em dispositivos Android assim como a aceitação e </w:t>
      </w:r>
      <w:r w:rsidR="00DC3F53" w:rsidRPr="00067054">
        <w:rPr>
          <w:lang w:val="pt-PT"/>
        </w:rPr>
        <w:t>incorporação desta</w:t>
      </w:r>
      <w:r w:rsidRPr="00067054">
        <w:rPr>
          <w:lang w:val="pt-PT"/>
        </w:rPr>
        <w:t xml:space="preserve"> ferramenta pela comunidade científica.</w:t>
      </w:r>
      <w:bookmarkStart w:id="34" w:name="_Toc170506580"/>
    </w:p>
    <w:p w14:paraId="1E1B150D" w14:textId="77777777" w:rsidR="003965E0" w:rsidRDefault="003965E0" w:rsidP="003965E0">
      <w:pPr>
        <w:rPr>
          <w:lang w:val="pt-PT"/>
        </w:rPr>
      </w:pPr>
    </w:p>
    <w:p w14:paraId="0306A8B2" w14:textId="08862A8D" w:rsidR="00067054" w:rsidRPr="003965E0" w:rsidRDefault="00067054" w:rsidP="003965E0">
      <w:pPr>
        <w:rPr>
          <w:b/>
          <w:bCs/>
          <w:sz w:val="24"/>
          <w:szCs w:val="24"/>
          <w:lang w:val="pt-PT"/>
        </w:rPr>
      </w:pPr>
      <w:r w:rsidRPr="003965E0">
        <w:rPr>
          <w:b/>
          <w:bCs/>
          <w:sz w:val="24"/>
          <w:szCs w:val="24"/>
          <w:lang w:val="pt-PT"/>
        </w:rPr>
        <w:t>Android Studio:</w:t>
      </w:r>
      <w:bookmarkEnd w:id="34"/>
    </w:p>
    <w:p w14:paraId="31826E36" w14:textId="77777777" w:rsidR="00067054" w:rsidRPr="00067054" w:rsidRDefault="00067054" w:rsidP="00067054">
      <w:pPr>
        <w:rPr>
          <w:lang w:val="pt-PT"/>
        </w:rPr>
      </w:pPr>
      <w:r w:rsidRPr="00067054">
        <w:rPr>
          <w:lang w:val="pt-PT"/>
        </w:rPr>
        <w:t>O Android Studio é o ambiente de desenvolvimento integrado (IDE) oficial para o desenvolvimento de aplicativos Android desenvolvido pela Google e baseado no IntelliJ IDEA.</w:t>
      </w:r>
    </w:p>
    <w:p w14:paraId="0D9E6493" w14:textId="77777777" w:rsidR="003965E0" w:rsidRDefault="00067054" w:rsidP="003965E0">
      <w:pPr>
        <w:rPr>
          <w:lang w:val="pt-PT"/>
        </w:rPr>
      </w:pPr>
      <w:r w:rsidRPr="00067054">
        <w:rPr>
          <w:lang w:val="pt-PT"/>
        </w:rPr>
        <w:t xml:space="preserve">Oferece recursos avançados para codificação e emulação de dispositivos para testar aplicativos em diferentes dispositivos Android </w:t>
      </w:r>
      <w:r w:rsidR="00DC3F53" w:rsidRPr="00067054">
        <w:rPr>
          <w:lang w:val="pt-PT"/>
        </w:rPr>
        <w:t>virtualizados</w:t>
      </w:r>
      <w:r w:rsidRPr="00067054">
        <w:rPr>
          <w:lang w:val="pt-PT"/>
        </w:rPr>
        <w:t xml:space="preserve"> facilita a integração de ferramentas de teste, como por exemplo o Espresso, para avaliação de desempenho e consumo de energia.</w:t>
      </w:r>
      <w:bookmarkStart w:id="35" w:name="_Toc170506581"/>
    </w:p>
    <w:p w14:paraId="5D506B9F" w14:textId="77777777" w:rsidR="003965E0" w:rsidRDefault="003965E0" w:rsidP="003965E0">
      <w:pPr>
        <w:rPr>
          <w:lang w:val="pt-PT"/>
        </w:rPr>
      </w:pPr>
    </w:p>
    <w:p w14:paraId="2F2E91E5" w14:textId="10851A58" w:rsidR="00067054" w:rsidRPr="003965E0" w:rsidRDefault="008422E6" w:rsidP="003965E0">
      <w:pPr>
        <w:rPr>
          <w:b/>
          <w:bCs/>
          <w:sz w:val="24"/>
          <w:szCs w:val="24"/>
          <w:lang w:val="pt-PT"/>
        </w:rPr>
      </w:pPr>
      <w:r w:rsidRPr="003965E0">
        <w:rPr>
          <w:b/>
          <w:bCs/>
          <w:sz w:val="24"/>
          <w:szCs w:val="24"/>
          <w:lang w:val="pt-PT"/>
        </w:rPr>
        <w:t xml:space="preserve"> </w:t>
      </w:r>
      <w:r w:rsidR="00067054" w:rsidRPr="003965E0">
        <w:rPr>
          <w:b/>
          <w:bCs/>
          <w:sz w:val="24"/>
          <w:szCs w:val="24"/>
          <w:lang w:val="pt-PT"/>
        </w:rPr>
        <w:t>Espresso:</w:t>
      </w:r>
      <w:bookmarkEnd w:id="35"/>
    </w:p>
    <w:p w14:paraId="23005995" w14:textId="77777777" w:rsidR="003965E0" w:rsidRDefault="00067054" w:rsidP="003965E0">
      <w:pPr>
        <w:rPr>
          <w:lang w:val="pt-PT"/>
        </w:rPr>
      </w:pPr>
      <w:r w:rsidRPr="00067054">
        <w:rPr>
          <w:lang w:val="pt-PT"/>
        </w:rPr>
        <w:t>É um framework de teste para Android para automatizar testes de interface do usuário (UI) de aplicativos Android que permite a criação de testes que interagem diretamente com elementos da interface do utilizador, como botões, campos de texto e outros componentes. Pode ser facilmente integrado ao ambiente de desenvolvimento Android Studio.</w:t>
      </w:r>
      <w:bookmarkStart w:id="36" w:name="_Toc170506582"/>
    </w:p>
    <w:p w14:paraId="507B320E" w14:textId="77777777" w:rsidR="003965E0" w:rsidRDefault="003965E0" w:rsidP="003965E0">
      <w:pPr>
        <w:rPr>
          <w:lang w:val="pt-PT"/>
        </w:rPr>
      </w:pPr>
    </w:p>
    <w:p w14:paraId="411E0B04" w14:textId="5F796DEE" w:rsidR="00067054" w:rsidRPr="003965E0" w:rsidRDefault="00067054" w:rsidP="003965E0">
      <w:pPr>
        <w:rPr>
          <w:b/>
          <w:bCs/>
          <w:sz w:val="24"/>
          <w:szCs w:val="24"/>
          <w:lang w:val="pt-PT"/>
        </w:rPr>
      </w:pPr>
      <w:r w:rsidRPr="003965E0">
        <w:rPr>
          <w:b/>
          <w:bCs/>
          <w:sz w:val="24"/>
          <w:szCs w:val="24"/>
          <w:lang w:val="pt-PT"/>
        </w:rPr>
        <w:t>Android Debug Bridge (ADB):</w:t>
      </w:r>
      <w:bookmarkEnd w:id="36"/>
    </w:p>
    <w:p w14:paraId="3899604F" w14:textId="77777777" w:rsidR="00067054" w:rsidRPr="00067054" w:rsidRDefault="00067054" w:rsidP="00067054">
      <w:pPr>
        <w:rPr>
          <w:lang w:val="pt-PT"/>
        </w:rPr>
      </w:pPr>
      <w:r w:rsidRPr="00067054">
        <w:rPr>
          <w:lang w:val="pt-PT"/>
        </w:rPr>
        <w:t>ADB é uma ferramenta de linha de comando que facilita a comunicação entre um computador e um dispositivo Android que faz parte do Android SDK (Software Development Kit).</w:t>
      </w:r>
    </w:p>
    <w:p w14:paraId="1739B51F" w14:textId="77777777" w:rsidR="003965E0" w:rsidRDefault="00067054" w:rsidP="003965E0">
      <w:pPr>
        <w:rPr>
          <w:lang w:val="pt-PT"/>
        </w:rPr>
      </w:pPr>
      <w:r w:rsidRPr="00067054">
        <w:rPr>
          <w:lang w:val="pt-PT"/>
        </w:rPr>
        <w:t>O ADB é usado para automatizar tarefas durante os testes, como instalação de aplicativos e recolha de dados de desempenho</w:t>
      </w:r>
      <w:bookmarkStart w:id="37" w:name="_Toc170506583"/>
    </w:p>
    <w:p w14:paraId="694D4D1A" w14:textId="77777777" w:rsidR="003965E0" w:rsidRDefault="003965E0" w:rsidP="003965E0">
      <w:pPr>
        <w:rPr>
          <w:lang w:val="pt-PT"/>
        </w:rPr>
      </w:pPr>
    </w:p>
    <w:p w14:paraId="208189A4" w14:textId="77777777" w:rsidR="003965E0" w:rsidRDefault="003965E0" w:rsidP="003965E0">
      <w:pPr>
        <w:rPr>
          <w:lang w:val="pt-PT"/>
        </w:rPr>
      </w:pPr>
    </w:p>
    <w:p w14:paraId="72BCDE79" w14:textId="248A1532" w:rsidR="00067054" w:rsidRPr="003965E0" w:rsidRDefault="00067054" w:rsidP="003965E0">
      <w:pPr>
        <w:rPr>
          <w:b/>
          <w:bCs/>
          <w:lang w:val="pt-PT"/>
        </w:rPr>
      </w:pPr>
      <w:r w:rsidRPr="003965E0">
        <w:rPr>
          <w:b/>
          <w:bCs/>
          <w:lang w:val="pt-PT"/>
        </w:rPr>
        <w:lastRenderedPageBreak/>
        <w:t>Implementação</w:t>
      </w:r>
      <w:bookmarkEnd w:id="37"/>
      <w:r w:rsidR="003965E0" w:rsidRPr="003965E0">
        <w:rPr>
          <w:b/>
          <w:bCs/>
          <w:lang w:val="pt-PT"/>
        </w:rPr>
        <w:t>:</w:t>
      </w:r>
    </w:p>
    <w:p w14:paraId="03040C74" w14:textId="77777777" w:rsidR="005E7FA7" w:rsidRPr="005E7FA7" w:rsidRDefault="005E7FA7" w:rsidP="005E7FA7">
      <w:pPr>
        <w:rPr>
          <w:lang w:val="pt-PT"/>
        </w:rPr>
      </w:pPr>
      <w:r w:rsidRPr="005E7FA7">
        <w:rPr>
          <w:lang w:val="pt-PT"/>
        </w:rPr>
        <w:t>Para descrever o ambiente produtivo da solução que está a ser desenvolvida, com base nos requisitos para a configuração e execução do Ebserver, considerámos todos os componentes e processos essenciais.</w:t>
      </w:r>
    </w:p>
    <w:p w14:paraId="3CA99284" w14:textId="2AC048F4" w:rsidR="005E7FA7" w:rsidRPr="005E7FA7" w:rsidRDefault="005E7FA7" w:rsidP="005E7FA7">
      <w:pPr>
        <w:rPr>
          <w:b/>
          <w:bCs/>
          <w:lang w:val="pt-PT"/>
        </w:rPr>
      </w:pPr>
      <w:r w:rsidRPr="005E7FA7">
        <w:rPr>
          <w:b/>
          <w:bCs/>
          <w:lang w:val="pt-PT"/>
        </w:rPr>
        <w:t>Componentes do Ambiente Produtivo</w:t>
      </w:r>
      <w:r>
        <w:rPr>
          <w:b/>
          <w:bCs/>
          <w:lang w:val="pt-PT"/>
        </w:rPr>
        <w:t>:</w:t>
      </w:r>
    </w:p>
    <w:p w14:paraId="0CB7097C" w14:textId="0CB64F7A" w:rsidR="005E7FA7" w:rsidRPr="005E7FA7" w:rsidRDefault="005E7FA7" w:rsidP="005E7FA7">
      <w:pPr>
        <w:rPr>
          <w:b/>
          <w:bCs/>
          <w:lang w:val="pt-PT"/>
        </w:rPr>
      </w:pPr>
      <w:r w:rsidRPr="005E7FA7">
        <w:rPr>
          <w:b/>
          <w:bCs/>
          <w:lang w:val="pt-PT"/>
        </w:rPr>
        <w:t>Dispositivos Físicos:</w:t>
      </w:r>
      <w:r>
        <w:rPr>
          <w:b/>
          <w:bCs/>
          <w:lang w:val="pt-PT"/>
        </w:rPr>
        <w:t xml:space="preserve"> </w:t>
      </w:r>
      <w:r w:rsidRPr="005E7FA7">
        <w:rPr>
          <w:lang w:val="pt-PT"/>
        </w:rPr>
        <w:t>Utilizamos dispositivos móveis reais para testes práticos, assegurando que os testes de eficiência energética e desempenho reflitam o uso quotidiano dos utilizadores finais.</w:t>
      </w:r>
    </w:p>
    <w:p w14:paraId="431ED087" w14:textId="77777777" w:rsidR="003965E0" w:rsidRDefault="003965E0" w:rsidP="005E7FA7">
      <w:pPr>
        <w:rPr>
          <w:b/>
          <w:bCs/>
          <w:lang w:val="pt-PT"/>
        </w:rPr>
      </w:pPr>
    </w:p>
    <w:p w14:paraId="6D9A8A15" w14:textId="605BF6FA" w:rsidR="005E7FA7" w:rsidRPr="005E7FA7" w:rsidRDefault="005E7FA7" w:rsidP="005E7FA7">
      <w:pPr>
        <w:rPr>
          <w:b/>
          <w:bCs/>
          <w:lang w:val="pt-PT"/>
        </w:rPr>
      </w:pPr>
      <w:r w:rsidRPr="005E7FA7">
        <w:rPr>
          <w:b/>
          <w:bCs/>
          <w:lang w:val="pt-PT"/>
        </w:rPr>
        <w:t>Servidor de Desenvolvimento (Ebserver):</w:t>
      </w:r>
    </w:p>
    <w:p w14:paraId="7133AE89" w14:textId="77777777" w:rsidR="005E7FA7" w:rsidRPr="005E7FA7" w:rsidRDefault="005E7FA7" w:rsidP="005E7FA7">
      <w:pPr>
        <w:rPr>
          <w:lang w:val="pt-PT"/>
        </w:rPr>
      </w:pPr>
      <w:r w:rsidRPr="005E7FA7">
        <w:rPr>
          <w:b/>
          <w:bCs/>
          <w:lang w:val="pt-PT"/>
        </w:rPr>
        <w:t>Node.js e Express:</w:t>
      </w:r>
      <w:r w:rsidRPr="005E7FA7">
        <w:rPr>
          <w:lang w:val="pt-PT"/>
        </w:rPr>
        <w:t xml:space="preserve"> O servidor é construído utilizando Node.js, aproveitando o framework Express para gerir as solicitações e respostas dentro da aplicação.</w:t>
      </w:r>
    </w:p>
    <w:p w14:paraId="66BBAF35" w14:textId="77777777" w:rsidR="005E7FA7" w:rsidRPr="005E7FA7" w:rsidRDefault="005E7FA7" w:rsidP="005E7FA7">
      <w:pPr>
        <w:rPr>
          <w:lang w:val="pt-PT"/>
        </w:rPr>
      </w:pPr>
      <w:r w:rsidRPr="005E7FA7">
        <w:rPr>
          <w:b/>
          <w:bCs/>
          <w:lang w:val="pt-PT"/>
        </w:rPr>
        <w:t>ADB (Android Debug Bridge):</w:t>
      </w:r>
      <w:r w:rsidRPr="005E7FA7">
        <w:rPr>
          <w:lang w:val="pt-PT"/>
        </w:rPr>
        <w:t xml:space="preserve"> Ferramenta essencial para permitir a comunicação entre o servidor de desenvolvimento e os dispositivos móveis através de conexão Wi-Fi ou USB.</w:t>
      </w:r>
    </w:p>
    <w:p w14:paraId="1750954D" w14:textId="121A45D0" w:rsidR="005E7FA7" w:rsidRPr="005E7FA7" w:rsidRDefault="005E7FA7" w:rsidP="005E7FA7">
      <w:pPr>
        <w:rPr>
          <w:b/>
          <w:bCs/>
          <w:lang w:val="pt-PT"/>
        </w:rPr>
      </w:pPr>
      <w:r w:rsidRPr="005E7FA7">
        <w:rPr>
          <w:b/>
          <w:bCs/>
          <w:lang w:val="pt-PT"/>
        </w:rPr>
        <w:t>Ambiente de Testes:</w:t>
      </w:r>
      <w:r>
        <w:rPr>
          <w:b/>
          <w:bCs/>
          <w:lang w:val="pt-PT"/>
        </w:rPr>
        <w:t xml:space="preserve"> </w:t>
      </w:r>
      <w:r w:rsidRPr="005E7FA7">
        <w:rPr>
          <w:lang w:val="pt-PT"/>
        </w:rPr>
        <w:t>Utilização de suítes de testes como Espresso e UI Automator para a automação e validação das interfaces do utilizador sob condições reais de operação.</w:t>
      </w:r>
    </w:p>
    <w:p w14:paraId="36B48CF3" w14:textId="1389E2BB" w:rsidR="005E7FA7" w:rsidRPr="005E7FA7" w:rsidRDefault="005E7FA7" w:rsidP="005E7FA7">
      <w:pPr>
        <w:rPr>
          <w:b/>
          <w:bCs/>
          <w:lang w:val="pt-PT"/>
        </w:rPr>
      </w:pPr>
      <w:r w:rsidRPr="005E7FA7">
        <w:rPr>
          <w:b/>
          <w:bCs/>
          <w:lang w:val="pt-PT"/>
        </w:rPr>
        <w:t>Configurações de Software:</w:t>
      </w:r>
      <w:r>
        <w:rPr>
          <w:b/>
          <w:bCs/>
          <w:lang w:val="pt-PT"/>
        </w:rPr>
        <w:t xml:space="preserve"> </w:t>
      </w:r>
      <w:r w:rsidRPr="005E7FA7">
        <w:rPr>
          <w:lang w:val="pt-PT"/>
        </w:rPr>
        <w:t>Ficheiro de Configuração (config.json): Executa as configurações necessárias para diferentes testes, permitindo adaptar e reconfigurar conforme os requisitos de cada teste específico.</w:t>
      </w:r>
    </w:p>
    <w:p w14:paraId="76370BCD" w14:textId="77777777" w:rsidR="005E7FA7" w:rsidRDefault="005E7FA7" w:rsidP="005E7FA7">
      <w:pPr>
        <w:rPr>
          <w:b/>
          <w:bCs/>
          <w:lang w:val="pt-PT"/>
        </w:rPr>
      </w:pPr>
    </w:p>
    <w:p w14:paraId="4790084A" w14:textId="46744991" w:rsidR="005E7FA7" w:rsidRPr="005E7FA7" w:rsidRDefault="005E7FA7" w:rsidP="005E7FA7">
      <w:pPr>
        <w:rPr>
          <w:b/>
          <w:bCs/>
          <w:lang w:val="pt-PT"/>
        </w:rPr>
      </w:pPr>
      <w:r w:rsidRPr="005E7FA7">
        <w:rPr>
          <w:b/>
          <w:bCs/>
          <w:lang w:val="pt-PT"/>
        </w:rPr>
        <w:t>Processos Operacionais</w:t>
      </w:r>
      <w:r>
        <w:rPr>
          <w:b/>
          <w:bCs/>
          <w:lang w:val="pt-PT"/>
        </w:rPr>
        <w:t>:</w:t>
      </w:r>
    </w:p>
    <w:p w14:paraId="1D03ABC9" w14:textId="5260B4D4" w:rsidR="005E7FA7" w:rsidRPr="005E7FA7" w:rsidRDefault="005E7FA7" w:rsidP="005E7FA7">
      <w:pPr>
        <w:rPr>
          <w:b/>
          <w:bCs/>
          <w:lang w:val="pt-PT"/>
        </w:rPr>
      </w:pPr>
      <w:r w:rsidRPr="005E7FA7">
        <w:rPr>
          <w:b/>
          <w:bCs/>
          <w:lang w:val="pt-PT"/>
        </w:rPr>
        <w:t>Inicialização do Sistema:</w:t>
      </w:r>
      <w:r>
        <w:rPr>
          <w:b/>
          <w:bCs/>
          <w:lang w:val="pt-PT"/>
        </w:rPr>
        <w:t xml:space="preserve"> </w:t>
      </w:r>
      <w:r w:rsidRPr="005E7FA7">
        <w:rPr>
          <w:lang w:val="pt-PT"/>
        </w:rPr>
        <w:t>Configuração inicial do dispositivo para comunicação via adb.</w:t>
      </w:r>
    </w:p>
    <w:p w14:paraId="30E1F1CC" w14:textId="77777777" w:rsidR="005E7FA7" w:rsidRPr="005E7FA7" w:rsidRDefault="005E7FA7" w:rsidP="005E7FA7">
      <w:pPr>
        <w:rPr>
          <w:lang w:val="pt-PT"/>
        </w:rPr>
      </w:pPr>
      <w:r w:rsidRPr="005E7FA7">
        <w:rPr>
          <w:lang w:val="pt-PT"/>
        </w:rPr>
        <w:t>Arranque do Ebserver em modo de execução UI, com configurações pré-definidas carregadas do ficheiro JSON.</w:t>
      </w:r>
    </w:p>
    <w:p w14:paraId="5C206BE4" w14:textId="1BF6D32C" w:rsidR="005E7FA7" w:rsidRPr="005E7FA7" w:rsidRDefault="005E7FA7" w:rsidP="005E7FA7">
      <w:pPr>
        <w:rPr>
          <w:b/>
          <w:bCs/>
          <w:lang w:val="pt-PT"/>
        </w:rPr>
      </w:pPr>
      <w:r w:rsidRPr="005E7FA7">
        <w:rPr>
          <w:b/>
          <w:bCs/>
          <w:lang w:val="pt-PT"/>
        </w:rPr>
        <w:t>Execução de Testes:</w:t>
      </w:r>
      <w:r>
        <w:rPr>
          <w:b/>
          <w:bCs/>
          <w:lang w:val="pt-PT"/>
        </w:rPr>
        <w:t xml:space="preserve"> </w:t>
      </w:r>
      <w:r>
        <w:rPr>
          <w:lang w:val="pt-PT"/>
        </w:rPr>
        <w:t xml:space="preserve">Testes </w:t>
      </w:r>
      <w:r w:rsidRPr="005E7FA7">
        <w:rPr>
          <w:lang w:val="pt-PT"/>
        </w:rPr>
        <w:t>automatizados</w:t>
      </w:r>
      <w:r w:rsidR="000A64FC">
        <w:rPr>
          <w:lang w:val="pt-PT"/>
        </w:rPr>
        <w:t xml:space="preserve"> para recolher a voltagem do dispositivo</w:t>
      </w:r>
      <w:r w:rsidRPr="005E7FA7">
        <w:rPr>
          <w:lang w:val="pt-PT"/>
        </w:rPr>
        <w:t>,</w:t>
      </w:r>
      <w:r w:rsidR="000A64FC">
        <w:rPr>
          <w:lang w:val="pt-PT"/>
        </w:rPr>
        <w:t xml:space="preserve"> o </w:t>
      </w:r>
      <w:r w:rsidR="000A64FC" w:rsidRPr="005E7FA7">
        <w:rPr>
          <w:lang w:val="pt-PT"/>
        </w:rPr>
        <w:t>consumo</w:t>
      </w:r>
      <w:r w:rsidRPr="005E7FA7">
        <w:rPr>
          <w:lang w:val="pt-PT"/>
        </w:rPr>
        <w:t xml:space="preserve"> de energia</w:t>
      </w:r>
      <w:r w:rsidR="000A64FC">
        <w:rPr>
          <w:lang w:val="pt-PT"/>
        </w:rPr>
        <w:t xml:space="preserve"> total do </w:t>
      </w:r>
      <w:r w:rsidR="00A84E52">
        <w:rPr>
          <w:lang w:val="pt-PT"/>
        </w:rPr>
        <w:t xml:space="preserve">mesmo, </w:t>
      </w:r>
      <w:r w:rsidR="00A84E52" w:rsidRPr="005E7FA7">
        <w:rPr>
          <w:lang w:val="pt-PT"/>
        </w:rPr>
        <w:t>o</w:t>
      </w:r>
      <w:r w:rsidR="000A64FC">
        <w:rPr>
          <w:lang w:val="pt-PT"/>
        </w:rPr>
        <w:t xml:space="preserve"> consumo total do ecrã, a duração do teste e o consumo total da app usada para realizar o teste.</w:t>
      </w:r>
    </w:p>
    <w:p w14:paraId="62D7EDDB" w14:textId="77777777" w:rsidR="005E7FA7" w:rsidRPr="000A64FC" w:rsidRDefault="005E7FA7" w:rsidP="005E7FA7">
      <w:pPr>
        <w:rPr>
          <w:b/>
          <w:bCs/>
          <w:lang w:val="pt-PT"/>
        </w:rPr>
      </w:pPr>
      <w:r w:rsidRPr="000A64FC">
        <w:rPr>
          <w:b/>
          <w:bCs/>
          <w:lang w:val="pt-PT"/>
        </w:rPr>
        <w:t>Recolha dos Dados:</w:t>
      </w:r>
    </w:p>
    <w:p w14:paraId="6724A100" w14:textId="6C29D738" w:rsidR="005E7FA7" w:rsidRPr="005E7FA7" w:rsidRDefault="005E7FA7" w:rsidP="005E7FA7">
      <w:pPr>
        <w:rPr>
          <w:lang w:val="pt-PT"/>
        </w:rPr>
      </w:pPr>
      <w:r w:rsidRPr="005E7FA7">
        <w:rPr>
          <w:b/>
          <w:bCs/>
          <w:lang w:val="pt-PT"/>
        </w:rPr>
        <w:t>Scripts:</w:t>
      </w:r>
      <w:r w:rsidRPr="005E7FA7">
        <w:rPr>
          <w:lang w:val="pt-PT"/>
        </w:rPr>
        <w:t xml:space="preserve"> Python para recolher todos os dados necessários</w:t>
      </w:r>
      <w:r w:rsidR="000A64FC">
        <w:rPr>
          <w:lang w:val="pt-PT"/>
        </w:rPr>
        <w:t xml:space="preserve"> de forma automática, assim como a criação de gráficos e tabelas</w:t>
      </w:r>
      <w:r w:rsidRPr="005E7FA7">
        <w:rPr>
          <w:lang w:val="pt-PT"/>
        </w:rPr>
        <w:t xml:space="preserve"> </w:t>
      </w:r>
      <w:r w:rsidR="000A64FC">
        <w:rPr>
          <w:lang w:val="pt-PT"/>
        </w:rPr>
        <w:t>baseado nos dados</w:t>
      </w:r>
      <w:r w:rsidRPr="005E7FA7">
        <w:rPr>
          <w:lang w:val="pt-PT"/>
        </w:rPr>
        <w:t xml:space="preserve"> do ficheiro de texto que o Ebserver fornec</w:t>
      </w:r>
      <w:r w:rsidR="000A64FC">
        <w:rPr>
          <w:lang w:val="pt-PT"/>
        </w:rPr>
        <w:t>eu.</w:t>
      </w:r>
    </w:p>
    <w:p w14:paraId="03B84511" w14:textId="2F7AA55C" w:rsidR="00C237AC" w:rsidRPr="00C237AC" w:rsidRDefault="00C237AC" w:rsidP="00C237AC">
      <w:pPr>
        <w:pStyle w:val="Heading2"/>
        <w:numPr>
          <w:ilvl w:val="0"/>
          <w:numId w:val="0"/>
        </w:numPr>
        <w:ind w:left="576" w:hanging="576"/>
        <w:rPr>
          <w:lang w:val="pt-PT"/>
        </w:rPr>
      </w:pPr>
      <w:bookmarkStart w:id="38" w:name="_Toc170506584"/>
      <w:r>
        <w:rPr>
          <w:lang w:val="pt-BR"/>
        </w:rPr>
        <w:t>5.5</w:t>
      </w:r>
      <w:r w:rsidRPr="00A25337">
        <w:rPr>
          <w:lang w:val="pt-BR"/>
        </w:rPr>
        <w:tab/>
      </w:r>
      <w:r w:rsidRPr="00C237AC">
        <w:rPr>
          <w:lang w:val="pt-PT"/>
        </w:rPr>
        <w:t>Abrangência</w:t>
      </w:r>
      <w:bookmarkEnd w:id="38"/>
    </w:p>
    <w:p w14:paraId="1C71C4F1" w14:textId="4A85B871" w:rsidR="006B53D6" w:rsidRPr="00C237AC" w:rsidRDefault="00C237AC" w:rsidP="00682D56">
      <w:pPr>
        <w:rPr>
          <w:lang w:val="pt-PT"/>
        </w:rPr>
      </w:pPr>
      <w:r w:rsidRPr="00067054">
        <w:rPr>
          <w:lang w:val="pt-PT"/>
        </w:rPr>
        <w:t>O projeto aplica conceitos de fundamentos de programação e computação móvel. A implementação prática e a análise de dados visam melhorar diretamente a eficiência energética dos dispositivos, aplicando os conhecimentos adquiridos nestas áreas.</w:t>
      </w:r>
    </w:p>
    <w:p w14:paraId="4C02E5A9" w14:textId="6E6ACC95" w:rsidR="005F24FB" w:rsidRDefault="00A373F4" w:rsidP="00BC43B5">
      <w:pPr>
        <w:pStyle w:val="Heading1"/>
      </w:pPr>
      <w:bookmarkStart w:id="39" w:name="_Toc170506585"/>
      <w:bookmarkStart w:id="40" w:name="_Hlk163922447"/>
      <w:bookmarkStart w:id="41" w:name="_Toc347409446"/>
      <w:bookmarkEnd w:id="19"/>
      <w:r>
        <w:lastRenderedPageBreak/>
        <w:t>Plano de testes e validação</w:t>
      </w:r>
      <w:bookmarkEnd w:id="39"/>
    </w:p>
    <w:p w14:paraId="7ED1BFE6" w14:textId="06C453FC" w:rsidR="00BA284F" w:rsidRDefault="00BA284F" w:rsidP="00BA284F">
      <w:pPr>
        <w:rPr>
          <w:lang w:val="pt-PT"/>
        </w:rPr>
      </w:pPr>
      <w:r w:rsidRPr="00BA284F">
        <w:rPr>
          <w:lang w:val="pt-PT"/>
        </w:rPr>
        <w:t xml:space="preserve">O método e planeamento do projeto envolve a realização de uma série de testes </w:t>
      </w:r>
      <w:r>
        <w:rPr>
          <w:lang w:val="pt-PT"/>
        </w:rPr>
        <w:t>feitos</w:t>
      </w:r>
      <w:r w:rsidRPr="00BA284F">
        <w:rPr>
          <w:lang w:val="pt-PT"/>
        </w:rPr>
        <w:t xml:space="preserve"> para avaliar o impacto de diferentes fatores no consumo de energia em dispositivos Android. Cada teste é estruturado com um objetivo claro, hipóteses definidas, um método específico para recolha de dados e uma estratégia de análise.</w:t>
      </w:r>
    </w:p>
    <w:p w14:paraId="7A967925" w14:textId="207480E7" w:rsidR="003965E0" w:rsidRDefault="003965E0" w:rsidP="00BA284F">
      <w:pPr>
        <w:rPr>
          <w:b/>
          <w:bCs/>
          <w:lang w:val="pt-PT"/>
        </w:rPr>
      </w:pPr>
      <w:r w:rsidRPr="003965E0">
        <w:rPr>
          <w:b/>
          <w:bCs/>
          <w:lang w:val="pt-PT"/>
        </w:rPr>
        <w:t>Brilho da tela</w:t>
      </w:r>
      <w:r>
        <w:rPr>
          <w:b/>
          <w:bCs/>
          <w:lang w:val="pt-PT"/>
        </w:rPr>
        <w:t xml:space="preserve">: </w:t>
      </w:r>
      <w:r w:rsidRPr="00193527">
        <w:rPr>
          <w:lang w:val="pt-PT"/>
        </w:rPr>
        <w:t>o brilho da tela é executado quando estamos a visualizar vídeos no Youtube com níveis de brilho da tela diferentes para o mesmo tempo de uso.</w:t>
      </w:r>
    </w:p>
    <w:p w14:paraId="674335BA" w14:textId="02477EF7" w:rsidR="003965E0" w:rsidRPr="00193527" w:rsidRDefault="003965E0" w:rsidP="00BA284F">
      <w:pPr>
        <w:rPr>
          <w:lang w:val="pt-PT"/>
        </w:rPr>
      </w:pPr>
      <w:r>
        <w:rPr>
          <w:b/>
          <w:bCs/>
          <w:lang w:val="pt-PT"/>
        </w:rPr>
        <w:t xml:space="preserve">Lanterna: </w:t>
      </w:r>
      <w:r w:rsidRPr="00193527">
        <w:rPr>
          <w:lang w:val="pt-PT"/>
        </w:rPr>
        <w:t>a lanterna é executada quando entramos na app da lanterna e ligamos o flashlight.</w:t>
      </w:r>
    </w:p>
    <w:p w14:paraId="096769FC" w14:textId="1BBDEFD8" w:rsidR="003965E0" w:rsidRDefault="003965E0" w:rsidP="00BA284F">
      <w:pPr>
        <w:rPr>
          <w:b/>
          <w:bCs/>
          <w:lang w:val="pt-PT"/>
        </w:rPr>
      </w:pPr>
      <w:r w:rsidRPr="003965E0">
        <w:rPr>
          <w:b/>
          <w:bCs/>
          <w:lang w:val="pt-PT"/>
        </w:rPr>
        <w:t xml:space="preserve">Refresh Rate: </w:t>
      </w:r>
      <w:r w:rsidRPr="00193527">
        <w:rPr>
          <w:lang w:val="pt-PT"/>
        </w:rPr>
        <w:t>o refresh rate é executado quando estamos a visualizar o mesmo vídeo no Youtube com uma taxa de atualização de 60Hz e uma taxa de atualização de 120Hz durante o mesmo tempo.</w:t>
      </w:r>
    </w:p>
    <w:p w14:paraId="00795E8D" w14:textId="13F5316E" w:rsidR="00193527" w:rsidRDefault="00193527" w:rsidP="00BA284F">
      <w:pPr>
        <w:rPr>
          <w:lang w:val="pt-PT"/>
        </w:rPr>
      </w:pPr>
      <w:r w:rsidRPr="00193527">
        <w:rPr>
          <w:b/>
          <w:bCs/>
          <w:lang w:val="pt-PT"/>
        </w:rPr>
        <w:t xml:space="preserve">Light Mode/Dark Mode: </w:t>
      </w:r>
      <w:r w:rsidRPr="00193527">
        <w:rPr>
          <w:lang w:val="pt-PT"/>
        </w:rPr>
        <w:t>o light mode e o dark mode são executados num ambiente onde escrevemos textos em um editor de textos com durações diferentes</w:t>
      </w:r>
      <w:r>
        <w:rPr>
          <w:lang w:val="pt-PT"/>
        </w:rPr>
        <w:t>.</w:t>
      </w:r>
    </w:p>
    <w:p w14:paraId="7033C9D9" w14:textId="3CAF8C44" w:rsidR="00193527" w:rsidRPr="0086787E" w:rsidRDefault="00193527" w:rsidP="00BA284F">
      <w:pPr>
        <w:rPr>
          <w:lang w:val="pt-PT"/>
        </w:rPr>
      </w:pPr>
      <w:r w:rsidRPr="00193527">
        <w:rPr>
          <w:b/>
          <w:bCs/>
          <w:lang w:val="pt-PT"/>
        </w:rPr>
        <w:t>Recolha de testes e Resultados:</w:t>
      </w:r>
      <w:r>
        <w:rPr>
          <w:b/>
          <w:bCs/>
          <w:lang w:val="pt-PT"/>
        </w:rPr>
        <w:t xml:space="preserve">  </w:t>
      </w:r>
      <w:r w:rsidR="0086787E" w:rsidRPr="0086787E">
        <w:rPr>
          <w:lang w:val="pt-PT"/>
        </w:rPr>
        <w:t>A recolha de dados é realizada por scripts em Python, que automaticamente extraem determinados valores dos ficheiros de texto gerados após a execução dos testes. Estes scripts transformam esses dados em DataFrames, permitindo a sua avaliação através de tabelas e figuras geradas automaticamente.</w:t>
      </w:r>
    </w:p>
    <w:p w14:paraId="008408BE" w14:textId="77777777" w:rsidR="003965E0" w:rsidRPr="00193527" w:rsidRDefault="003965E0" w:rsidP="00BA284F">
      <w:pPr>
        <w:rPr>
          <w:b/>
          <w:bCs/>
          <w:lang w:val="pt-PT"/>
        </w:rPr>
      </w:pPr>
    </w:p>
    <w:p w14:paraId="12351AE1" w14:textId="77777777" w:rsidR="003965E0" w:rsidRPr="00193527" w:rsidRDefault="003965E0" w:rsidP="00193527">
      <w:pPr>
        <w:ind w:left="709" w:hanging="709"/>
        <w:rPr>
          <w:b/>
          <w:bCs/>
          <w:lang w:val="pt-PT"/>
        </w:rPr>
      </w:pPr>
    </w:p>
    <w:p w14:paraId="27C7CD63" w14:textId="77777777" w:rsidR="00C5499A" w:rsidRPr="00193527" w:rsidRDefault="00C5499A" w:rsidP="009273E5">
      <w:pPr>
        <w:rPr>
          <w:lang w:val="pt-PT"/>
        </w:rPr>
      </w:pPr>
    </w:p>
    <w:p w14:paraId="4AC66FB0" w14:textId="049E2BB3" w:rsidR="00C5499A" w:rsidRDefault="00C5499A" w:rsidP="00C5499A">
      <w:pPr>
        <w:pStyle w:val="Heading2"/>
      </w:pPr>
      <w:bookmarkStart w:id="42" w:name="_Toc170506586"/>
      <w:r>
        <w:t>Testes</w:t>
      </w:r>
      <w:r w:rsidR="007B025C">
        <w:t xml:space="preserve"> de </w:t>
      </w:r>
      <w:proofErr w:type="spellStart"/>
      <w:r w:rsidR="007B025C">
        <w:t>desenvolvimento</w:t>
      </w:r>
      <w:bookmarkEnd w:id="42"/>
      <w:proofErr w:type="spellEnd"/>
    </w:p>
    <w:p w14:paraId="2E43E397" w14:textId="2675EA83" w:rsidR="00BA284F" w:rsidRDefault="00BA284F" w:rsidP="00BA284F">
      <w:pPr>
        <w:rPr>
          <w:lang w:val="pt-BR"/>
        </w:rPr>
      </w:pPr>
      <w:r w:rsidRPr="00D24BCD">
        <w:rPr>
          <w:lang w:val="pt-BR"/>
        </w:rPr>
        <w:t>D</w:t>
      </w:r>
      <w:r w:rsidRPr="00BA284F">
        <w:rPr>
          <w:lang w:val="pt-BR"/>
        </w:rPr>
        <w:t>esenvolvimento de testes com objectivos específico, hipóteses a serem testadas, um método definido para a realização dos testes e estratégias de análise para interpretar os resultados.</w:t>
      </w:r>
    </w:p>
    <w:p w14:paraId="092432F4" w14:textId="77777777" w:rsidR="002E6B57" w:rsidRDefault="002E6B57" w:rsidP="00BA284F">
      <w:pPr>
        <w:rPr>
          <w:lang w:val="pt-BR"/>
        </w:rPr>
      </w:pPr>
    </w:p>
    <w:p w14:paraId="4FD40A23" w14:textId="77777777" w:rsidR="002E6B57" w:rsidRPr="00D24BCD" w:rsidRDefault="002E6B57" w:rsidP="00EB3345">
      <w:pPr>
        <w:pStyle w:val="Heading3"/>
        <w:rPr>
          <w:lang w:val="pt-BR"/>
        </w:rPr>
      </w:pPr>
      <w:bookmarkStart w:id="43" w:name="_Toc170506587"/>
      <w:bookmarkStart w:id="44" w:name="_Toc170506652"/>
      <w:bookmarkEnd w:id="40"/>
      <w:r w:rsidRPr="00C5499A">
        <w:rPr>
          <w:rStyle w:val="Heading3Char"/>
          <w:b/>
          <w:bCs/>
          <w:lang w:val="pt-BR"/>
        </w:rPr>
        <w:t>Teste 1</w:t>
      </w:r>
      <w:r w:rsidRPr="00C5499A">
        <w:rPr>
          <w:lang w:val="pt-BR"/>
        </w:rPr>
        <w:t xml:space="preserve"> - Impacto do Brilho da Tela no Consumo de Energia:</w:t>
      </w:r>
      <w:bookmarkEnd w:id="43"/>
    </w:p>
    <w:p w14:paraId="1495CF03" w14:textId="77777777" w:rsidR="002E6B57" w:rsidRPr="00C5499A" w:rsidRDefault="002E6B57" w:rsidP="00EB3345">
      <w:pPr>
        <w:rPr>
          <w:lang w:val="pt-BR"/>
        </w:rPr>
      </w:pPr>
      <w:r w:rsidRPr="00C5499A">
        <w:rPr>
          <w:b/>
          <w:bCs/>
          <w:lang w:val="pt-BR"/>
        </w:rPr>
        <w:t>Objetivo</w:t>
      </w:r>
      <w:r w:rsidRPr="00C5499A">
        <w:rPr>
          <w:lang w:val="pt-BR"/>
        </w:rPr>
        <w:t>: Avaliar como os diferentes níveis de brilho da tela afetam o consumo de energia.</w:t>
      </w:r>
    </w:p>
    <w:p w14:paraId="523367F3" w14:textId="77777777" w:rsidR="002E6B57" w:rsidRPr="00C5499A" w:rsidRDefault="002E6B57" w:rsidP="00EB3345">
      <w:pPr>
        <w:rPr>
          <w:lang w:val="pt-BR"/>
        </w:rPr>
      </w:pPr>
      <w:r w:rsidRPr="00C5499A">
        <w:rPr>
          <w:b/>
          <w:bCs/>
          <w:lang w:val="pt-BR"/>
        </w:rPr>
        <w:t>Hipóteses</w:t>
      </w:r>
      <w:r w:rsidRPr="00C5499A">
        <w:rPr>
          <w:lang w:val="pt-BR"/>
        </w:rPr>
        <w:t>:</w:t>
      </w:r>
    </w:p>
    <w:p w14:paraId="1927C885" w14:textId="77777777" w:rsidR="002E6B57" w:rsidRPr="00C5499A" w:rsidRDefault="002E6B57" w:rsidP="00EB3345">
      <w:pPr>
        <w:rPr>
          <w:lang w:val="pt-BR"/>
        </w:rPr>
      </w:pPr>
      <w:r w:rsidRPr="00C5499A">
        <w:rPr>
          <w:b/>
          <w:bCs/>
          <w:lang w:val="pt-BR"/>
        </w:rPr>
        <w:t>H0</w:t>
      </w:r>
      <w:r>
        <w:rPr>
          <w:b/>
          <w:bCs/>
          <w:lang w:val="pt-BR"/>
        </w:rPr>
        <w:t>(Hipótese Nula)</w:t>
      </w:r>
      <w:r w:rsidRPr="00C5499A">
        <w:rPr>
          <w:lang w:val="pt-BR"/>
        </w:rPr>
        <w:t>: O brilho da tela não influencia o consumo de energia</w:t>
      </w:r>
      <w:r>
        <w:rPr>
          <w:lang w:val="pt-BR"/>
        </w:rPr>
        <w:t>.</w:t>
      </w:r>
    </w:p>
    <w:p w14:paraId="264457BB" w14:textId="77777777" w:rsidR="002E6B57" w:rsidRPr="00C5499A" w:rsidRDefault="002E6B57" w:rsidP="00EB3345">
      <w:pPr>
        <w:rPr>
          <w:lang w:val="pt-BR"/>
        </w:rPr>
      </w:pPr>
      <w:r w:rsidRPr="00C5499A">
        <w:rPr>
          <w:b/>
          <w:bCs/>
          <w:lang w:val="pt-BR"/>
        </w:rPr>
        <w:t>H1</w:t>
      </w:r>
      <w:r>
        <w:rPr>
          <w:b/>
          <w:bCs/>
          <w:lang w:val="pt-BR"/>
        </w:rPr>
        <w:t>(Hipótese Alternativa)</w:t>
      </w:r>
      <w:r w:rsidRPr="00C5499A">
        <w:rPr>
          <w:lang w:val="pt-BR"/>
        </w:rPr>
        <w:t>: O brilho da tela influencia o consumo de energia</w:t>
      </w:r>
      <w:r>
        <w:rPr>
          <w:lang w:val="pt-BR"/>
        </w:rPr>
        <w:t>.</w:t>
      </w:r>
    </w:p>
    <w:p w14:paraId="26E66A5D" w14:textId="77777777" w:rsidR="002E6B57" w:rsidRPr="00C5499A" w:rsidRDefault="002E6B57" w:rsidP="00EB3345">
      <w:pPr>
        <w:rPr>
          <w:lang w:val="pt-BR"/>
        </w:rPr>
      </w:pPr>
      <w:r w:rsidRPr="00C5499A">
        <w:rPr>
          <w:b/>
          <w:bCs/>
          <w:lang w:val="pt-BR"/>
        </w:rPr>
        <w:t>Método</w:t>
      </w:r>
      <w:r w:rsidRPr="00C5499A">
        <w:rPr>
          <w:lang w:val="pt-BR"/>
        </w:rPr>
        <w:t xml:space="preserve">: Reprodução de um vídeo no YouTube por </w:t>
      </w:r>
      <w:r>
        <w:rPr>
          <w:lang w:val="pt-BR"/>
        </w:rPr>
        <w:t>2</w:t>
      </w:r>
      <w:r w:rsidRPr="00C5499A">
        <w:rPr>
          <w:lang w:val="pt-BR"/>
        </w:rPr>
        <w:t xml:space="preserve"> minuto em diferentes níveis de brilho (100%,</w:t>
      </w:r>
      <w:r>
        <w:rPr>
          <w:lang w:val="pt-BR"/>
        </w:rPr>
        <w:t xml:space="preserve"> 75%,</w:t>
      </w:r>
      <w:r w:rsidRPr="00C5499A">
        <w:rPr>
          <w:lang w:val="pt-BR"/>
        </w:rPr>
        <w:t xml:space="preserve"> 50%, 25%, 0%), mantendo constantes a temperatura ambiente e sem outras aplicações em execução.</w:t>
      </w:r>
    </w:p>
    <w:p w14:paraId="708B4BEC" w14:textId="77777777" w:rsidR="002E6B57" w:rsidRDefault="002E6B57" w:rsidP="00EB3345">
      <w:pPr>
        <w:rPr>
          <w:lang w:val="pt-BR"/>
        </w:rPr>
      </w:pPr>
      <w:r w:rsidRPr="00C5499A">
        <w:rPr>
          <w:b/>
          <w:bCs/>
          <w:lang w:val="pt-BR"/>
        </w:rPr>
        <w:t>Análise</w:t>
      </w:r>
      <w:r w:rsidRPr="00C5499A">
        <w:rPr>
          <w:lang w:val="pt-BR"/>
        </w:rPr>
        <w:t>: Comparação do consumo de energia em cada nível de brilho, seguida de uma análise estatística.</w:t>
      </w:r>
    </w:p>
    <w:p w14:paraId="2AEC8A48"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70506588"/>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Resultados e Análise do brilho a 100%</w:t>
      </w:r>
      <w:bookmarkEnd w:id="45"/>
    </w:p>
    <w:p w14:paraId="4F81B536" w14:textId="77777777" w:rsidR="002E6B57" w:rsidRDefault="002E6B57" w:rsidP="00EB3345">
      <w:pPr>
        <w:keepNext/>
      </w:pPr>
      <w:r w:rsidRPr="00124C49">
        <w:rPr>
          <w:noProof/>
          <w:lang w:val="pt-BR"/>
        </w:rPr>
        <w:drawing>
          <wp:inline distT="0" distB="0" distL="0" distR="0" wp14:anchorId="61BC0463" wp14:editId="050137E3">
            <wp:extent cx="5400675" cy="3741420"/>
            <wp:effectExtent l="0" t="0" r="9525" b="0"/>
            <wp:docPr id="1374985467" name="Imagem 1"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5467" name="Imagem 1" descr="Uma imagem com texto, captura de ecrã, diagrama, Gráfico&#10;&#10;Descrição gerada automaticamente"/>
                    <pic:cNvPicPr/>
                  </pic:nvPicPr>
                  <pic:blipFill>
                    <a:blip r:embed="rId17"/>
                    <a:stretch>
                      <a:fillRect/>
                    </a:stretch>
                  </pic:blipFill>
                  <pic:spPr>
                    <a:xfrm>
                      <a:off x="0" y="0"/>
                      <a:ext cx="5400675" cy="3741420"/>
                    </a:xfrm>
                    <a:prstGeom prst="rect">
                      <a:avLst/>
                    </a:prstGeom>
                  </pic:spPr>
                </pic:pic>
              </a:graphicData>
            </a:graphic>
          </wp:inline>
        </w:drawing>
      </w:r>
    </w:p>
    <w:p w14:paraId="3E11B647" w14:textId="77777777" w:rsidR="002E6B57" w:rsidRPr="0078284A" w:rsidRDefault="002E6B57" w:rsidP="00EB3345">
      <w:pPr>
        <w:pStyle w:val="Caption"/>
        <w:jc w:val="both"/>
        <w:rPr>
          <w:lang w:val="pt-PT"/>
        </w:rPr>
      </w:pPr>
      <w:bookmarkStart w:id="46" w:name="_Toc170506670"/>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6</w:t>
      </w:r>
      <w:r>
        <w:fldChar w:fldCharType="end"/>
      </w:r>
      <w:r w:rsidRPr="0078284A">
        <w:rPr>
          <w:lang w:val="pt-PT"/>
        </w:rPr>
        <w:t xml:space="preserve"> – Media Consumo Energia Total com o brilho a 100%</w:t>
      </w:r>
      <w:bookmarkEnd w:id="46"/>
    </w:p>
    <w:p w14:paraId="488A9D94" w14:textId="77777777" w:rsidR="002E6B57" w:rsidRDefault="002E6B57" w:rsidP="00EB3345">
      <w:pPr>
        <w:rPr>
          <w:lang w:val="pt-PT"/>
        </w:rPr>
      </w:pPr>
    </w:p>
    <w:p w14:paraId="08CC242A" w14:textId="77777777" w:rsidR="002E6B57" w:rsidRPr="00357E0C" w:rsidRDefault="002E6B57" w:rsidP="00EB3345">
      <w:pPr>
        <w:rPr>
          <w:lang w:val="pt-BR"/>
        </w:rPr>
      </w:pPr>
      <w:r w:rsidRPr="006A1147">
        <w:rPr>
          <w:lang w:val="pt-PT"/>
        </w:rPr>
        <w:t xml:space="preserve">Podemos concluir que, com o brilho da tela ajustado a </w:t>
      </w:r>
      <w:r>
        <w:rPr>
          <w:lang w:val="pt-PT"/>
        </w:rPr>
        <w:t>100</w:t>
      </w:r>
      <w:r w:rsidRPr="006A1147">
        <w:rPr>
          <w:lang w:val="pt-PT"/>
        </w:rPr>
        <w:t xml:space="preserve">%, o consumo de energia </w:t>
      </w:r>
      <w:r>
        <w:rPr>
          <w:lang w:val="pt-PT"/>
        </w:rPr>
        <w:t>total</w:t>
      </w:r>
      <w:r w:rsidRPr="006A1147">
        <w:rPr>
          <w:lang w:val="pt-PT"/>
        </w:rPr>
        <w:t xml:space="preserve"> (Computed Drain) apresenta o maior valor. </w:t>
      </w:r>
      <w:r>
        <w:rPr>
          <w:lang w:val="pt-PT"/>
        </w:rPr>
        <w:t>No entanto</w:t>
      </w:r>
      <w:r w:rsidRPr="006A1147">
        <w:rPr>
          <w:lang w:val="pt-PT"/>
        </w:rPr>
        <w:t xml:space="preserve">, a maior parte da energia consumida durante o teste é atribuída ao Screen Energy </w:t>
      </w:r>
      <w:r>
        <w:rPr>
          <w:lang w:val="pt-PT"/>
        </w:rPr>
        <w:t xml:space="preserve">que </w:t>
      </w:r>
      <w:r w:rsidRPr="006A1147">
        <w:rPr>
          <w:lang w:val="pt-PT"/>
        </w:rPr>
        <w:t>consum</w:t>
      </w:r>
      <w:r>
        <w:rPr>
          <w:lang w:val="pt-PT"/>
        </w:rPr>
        <w:t>iu</w:t>
      </w:r>
      <w:r w:rsidRPr="006A1147">
        <w:rPr>
          <w:lang w:val="pt-PT"/>
        </w:rPr>
        <w:t xml:space="preserve"> uma quantidade considerável de energia, representa</w:t>
      </w:r>
      <w:r>
        <w:rPr>
          <w:lang w:val="pt-PT"/>
        </w:rPr>
        <w:t>ndo</w:t>
      </w:r>
      <w:r w:rsidRPr="006A1147">
        <w:rPr>
          <w:lang w:val="pt-PT"/>
        </w:rPr>
        <w:t xml:space="preserve"> </w:t>
      </w:r>
      <w:r w:rsidRPr="00124C49">
        <w:rPr>
          <w:lang w:val="pt-PT"/>
        </w:rPr>
        <w:t>78.3</w:t>
      </w:r>
      <w:r w:rsidRPr="006A1147">
        <w:rPr>
          <w:lang w:val="pt-PT"/>
        </w:rPr>
        <w:t>% do consumo de energia total. Em relação ao UID u0a214</w:t>
      </w:r>
      <w:r>
        <w:rPr>
          <w:lang w:val="pt-PT"/>
        </w:rPr>
        <w:t>(app Youtube)</w:t>
      </w:r>
      <w:r w:rsidRPr="006A1147">
        <w:rPr>
          <w:lang w:val="pt-PT"/>
        </w:rPr>
        <w:t xml:space="preserve">, concluímos que a sua contribuição para o consumo total do dispositivo é insignificante, representando apenas </w:t>
      </w:r>
      <w:r w:rsidRPr="00124C49">
        <w:rPr>
          <w:lang w:val="pt-PT"/>
        </w:rPr>
        <w:t>0.052</w:t>
      </w:r>
      <w:r w:rsidRPr="006A1147">
        <w:rPr>
          <w:lang w:val="pt-PT"/>
        </w:rPr>
        <w:t>% do consumo de energia total.</w:t>
      </w:r>
      <w:r>
        <w:rPr>
          <w:lang w:val="pt-PT"/>
        </w:rPr>
        <w:t xml:space="preserve"> Considerando a média do consumo de energia total é 113.53 joules com um desvio padrão de 81.97 joules</w:t>
      </w:r>
    </w:p>
    <w:p w14:paraId="1A941A3B" w14:textId="77777777" w:rsidR="002E6B57" w:rsidRDefault="002E6B57" w:rsidP="00EB3345">
      <w:pPr>
        <w:rPr>
          <w:lang w:val="pt-BR"/>
        </w:rPr>
      </w:pPr>
    </w:p>
    <w:p w14:paraId="3EBEFB09" w14:textId="77777777" w:rsidR="002E6B57" w:rsidRDefault="002E6B57" w:rsidP="00EB3345">
      <w:pPr>
        <w:keepNext/>
      </w:pPr>
      <w:r w:rsidRPr="00124C49">
        <w:rPr>
          <w:noProof/>
        </w:rPr>
        <w:lastRenderedPageBreak/>
        <w:drawing>
          <wp:inline distT="0" distB="0" distL="0" distR="0" wp14:anchorId="1AC9C4DA" wp14:editId="49919A50">
            <wp:extent cx="5400675" cy="3705225"/>
            <wp:effectExtent l="0" t="0" r="9525" b="9525"/>
            <wp:docPr id="88925699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6996" name="Imagem 1" descr="Uma imagem com texto, captura de ecrã, número, Tipo de letra&#10;&#10;Descrição gerada automaticamente"/>
                    <pic:cNvPicPr/>
                  </pic:nvPicPr>
                  <pic:blipFill>
                    <a:blip r:embed="rId18"/>
                    <a:stretch>
                      <a:fillRect/>
                    </a:stretch>
                  </pic:blipFill>
                  <pic:spPr>
                    <a:xfrm>
                      <a:off x="0" y="0"/>
                      <a:ext cx="5400675" cy="3705225"/>
                    </a:xfrm>
                    <a:prstGeom prst="rect">
                      <a:avLst/>
                    </a:prstGeom>
                  </pic:spPr>
                </pic:pic>
              </a:graphicData>
            </a:graphic>
          </wp:inline>
        </w:drawing>
      </w:r>
    </w:p>
    <w:p w14:paraId="3FB16B8D" w14:textId="77777777" w:rsidR="002E6B57" w:rsidRPr="0078284A" w:rsidRDefault="002E6B57" w:rsidP="00EB3345">
      <w:pPr>
        <w:pStyle w:val="Caption"/>
        <w:jc w:val="both"/>
        <w:rPr>
          <w:lang w:val="pt-PT"/>
        </w:rPr>
      </w:pPr>
      <w:bookmarkStart w:id="47" w:name="_Toc170506671"/>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7</w:t>
      </w:r>
      <w:r>
        <w:fldChar w:fldCharType="end"/>
      </w:r>
      <w:r w:rsidRPr="0078284A">
        <w:rPr>
          <w:lang w:val="pt-PT"/>
        </w:rPr>
        <w:t xml:space="preserve"> – Tabela com valores recolhidos para o consumo Energia Total com o brilho a 100%</w:t>
      </w:r>
      <w:bookmarkEnd w:id="47"/>
    </w:p>
    <w:p w14:paraId="1477CD8D" w14:textId="77777777" w:rsidR="002E6B57" w:rsidRDefault="002E6B57" w:rsidP="00EB3345">
      <w:pPr>
        <w:pStyle w:val="Caption"/>
        <w:jc w:val="both"/>
        <w:rPr>
          <w:lang w:val="pt-BR"/>
        </w:rPr>
      </w:pPr>
    </w:p>
    <w:p w14:paraId="53155F15" w14:textId="77777777" w:rsidR="002E6B57" w:rsidRDefault="002E6B57" w:rsidP="00EB3345">
      <w:pPr>
        <w:pStyle w:val="Caption"/>
        <w:jc w:val="both"/>
        <w:rPr>
          <w:lang w:val="pt-BR"/>
        </w:rPr>
      </w:pPr>
    </w:p>
    <w:p w14:paraId="75ED7FB1" w14:textId="77777777" w:rsidR="002E6B57" w:rsidRDefault="002E6B57" w:rsidP="00EB3345">
      <w:pPr>
        <w:rPr>
          <w:b/>
          <w:bCs/>
          <w:sz w:val="20"/>
          <w:szCs w:val="18"/>
          <w:lang w:val="pt-PT"/>
        </w:rPr>
      </w:pPr>
    </w:p>
    <w:p w14:paraId="3348AC0D" w14:textId="77777777" w:rsidR="002E6B57" w:rsidRDefault="002E6B57" w:rsidP="00EB3345">
      <w:pPr>
        <w:rPr>
          <w:lang w:val="pt-BR"/>
        </w:rPr>
      </w:pPr>
    </w:p>
    <w:p w14:paraId="05FD4738"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70506589"/>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4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A1D04F" w14:textId="77777777" w:rsidR="002E6B57" w:rsidRDefault="002E6B57" w:rsidP="00EB3345">
      <w:pPr>
        <w:keepNext/>
      </w:pPr>
      <w:r w:rsidRPr="00124C49">
        <w:rPr>
          <w:noProof/>
        </w:rPr>
        <w:drawing>
          <wp:inline distT="0" distB="0" distL="0" distR="0" wp14:anchorId="71D9D4F6" wp14:editId="4CCBE2C5">
            <wp:extent cx="5058481" cy="1343212"/>
            <wp:effectExtent l="0" t="0" r="8890" b="9525"/>
            <wp:docPr id="210668261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2612" name="Imagem 1" descr="Uma imagem com texto, captura de ecrã, Tipo de letra, file&#10;&#10;Descrição gerada automaticamente"/>
                    <pic:cNvPicPr/>
                  </pic:nvPicPr>
                  <pic:blipFill>
                    <a:blip r:embed="rId19"/>
                    <a:stretch>
                      <a:fillRect/>
                    </a:stretch>
                  </pic:blipFill>
                  <pic:spPr>
                    <a:xfrm>
                      <a:off x="0" y="0"/>
                      <a:ext cx="5058481" cy="1343212"/>
                    </a:xfrm>
                    <a:prstGeom prst="rect">
                      <a:avLst/>
                    </a:prstGeom>
                  </pic:spPr>
                </pic:pic>
              </a:graphicData>
            </a:graphic>
          </wp:inline>
        </w:drawing>
      </w:r>
    </w:p>
    <w:p w14:paraId="3AC163E8" w14:textId="77777777" w:rsidR="002E6B57" w:rsidRPr="0078284A" w:rsidRDefault="002E6B57" w:rsidP="00EB3345">
      <w:pPr>
        <w:pStyle w:val="Caption"/>
        <w:jc w:val="both"/>
        <w:rPr>
          <w:lang w:val="pt-PT"/>
        </w:rPr>
      </w:pPr>
      <w:bookmarkStart w:id="49" w:name="_Toc170506672"/>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8</w:t>
      </w:r>
      <w:r>
        <w:fldChar w:fldCharType="end"/>
      </w:r>
      <w:r w:rsidRPr="0078284A">
        <w:rPr>
          <w:lang w:val="pt-PT"/>
        </w:rPr>
        <w:t xml:space="preserve"> – Cálculo do p-value</w:t>
      </w:r>
      <w:bookmarkEnd w:id="49"/>
    </w:p>
    <w:p w14:paraId="282282C4" w14:textId="77777777" w:rsidR="002E6B57" w:rsidRDefault="002E6B57" w:rsidP="00EB3345">
      <w:pPr>
        <w:pStyle w:val="Caption"/>
        <w:jc w:val="both"/>
        <w:rPr>
          <w:lang w:val="pt-BR"/>
        </w:rPr>
      </w:pPr>
    </w:p>
    <w:p w14:paraId="4EFF579E" w14:textId="77777777" w:rsidR="002E6B57" w:rsidRPr="00D121C8" w:rsidRDefault="002E6B57" w:rsidP="00EB3345">
      <w:pPr>
        <w:rPr>
          <w:lang w:val="pt-BR"/>
        </w:rPr>
      </w:pPr>
    </w:p>
    <w:p w14:paraId="34D12E01" w14:textId="77777777" w:rsidR="002E6B57" w:rsidRDefault="002E6B57" w:rsidP="00EB3345">
      <w:pPr>
        <w:rPr>
          <w:lang w:val="pt-BR"/>
        </w:rPr>
      </w:pPr>
      <w:r>
        <w:rPr>
          <w:lang w:val="pt-BR"/>
        </w:rPr>
        <w:t>Para avaliar a hipótese que o brilho do ecrã afeta o consumo de energia foi realizada um teste estatístico na imagem anterior que prova que o p-value encontrado é inferior a 0.05 o que permite rejeitar a hipótese nula em favor da hipótese alternativa.</w:t>
      </w:r>
    </w:p>
    <w:p w14:paraId="57DE9B87" w14:textId="77777777" w:rsidR="002E6B57" w:rsidRDefault="002E6B57" w:rsidP="00EB3345">
      <w:pPr>
        <w:rPr>
          <w:lang w:val="pt-BR"/>
        </w:rPr>
      </w:pPr>
    </w:p>
    <w:p w14:paraId="1201689B"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70506590"/>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5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16BEA0" w14:textId="77777777" w:rsidR="002E6B57" w:rsidRDefault="002E6B57" w:rsidP="00EB3345">
      <w:pPr>
        <w:rPr>
          <w:lang w:val="pt-BR"/>
        </w:rPr>
      </w:pPr>
      <w:r>
        <w:rPr>
          <w:lang w:val="pt-BR"/>
        </w:rPr>
        <w:t>Os resultados indicam que o brilho no ecrã a 100% na visualização do vídeo no youtube de 2 min tem um impacto significativo no consumo de energia o que reforça a necessidade de implementar estratégias de gestão de energia mais eficientes.</w:t>
      </w:r>
    </w:p>
    <w:p w14:paraId="129BE26F" w14:textId="77777777" w:rsidR="002E6B57" w:rsidRDefault="002E6B57" w:rsidP="00EB3345">
      <w:pPr>
        <w:rPr>
          <w:lang w:val="pt-BR"/>
        </w:rPr>
      </w:pPr>
    </w:p>
    <w:p w14:paraId="014A7BCB"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70506591"/>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do brilho a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51"/>
    </w:p>
    <w:p w14:paraId="217BC874" w14:textId="77777777" w:rsidR="002E6B57" w:rsidRDefault="002E6B57" w:rsidP="00EB3345">
      <w:pPr>
        <w:keepNext/>
      </w:pPr>
      <w:r w:rsidRPr="000F28D3">
        <w:rPr>
          <w:noProof/>
        </w:rPr>
        <w:drawing>
          <wp:inline distT="0" distB="0" distL="0" distR="0" wp14:anchorId="44C76DB7" wp14:editId="31C8F0A1">
            <wp:extent cx="5400675" cy="3557270"/>
            <wp:effectExtent l="0" t="0" r="9525" b="5080"/>
            <wp:docPr id="1097816667" name="Imagem 1"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6667" name="Imagem 1" descr="Uma imagem com texto, captura de ecrã, diagrama, Gráfico&#10;&#10;Descrição gerada automaticamente"/>
                    <pic:cNvPicPr/>
                  </pic:nvPicPr>
                  <pic:blipFill>
                    <a:blip r:embed="rId20"/>
                    <a:stretch>
                      <a:fillRect/>
                    </a:stretch>
                  </pic:blipFill>
                  <pic:spPr>
                    <a:xfrm>
                      <a:off x="0" y="0"/>
                      <a:ext cx="5400675" cy="3557270"/>
                    </a:xfrm>
                    <a:prstGeom prst="rect">
                      <a:avLst/>
                    </a:prstGeom>
                  </pic:spPr>
                </pic:pic>
              </a:graphicData>
            </a:graphic>
          </wp:inline>
        </w:drawing>
      </w:r>
    </w:p>
    <w:p w14:paraId="24C5DC57" w14:textId="77777777" w:rsidR="002E6B57" w:rsidRPr="0078284A" w:rsidRDefault="002E6B57" w:rsidP="00EB3345">
      <w:pPr>
        <w:pStyle w:val="Caption"/>
        <w:jc w:val="both"/>
        <w:rPr>
          <w:lang w:val="pt-PT"/>
        </w:rPr>
      </w:pPr>
      <w:bookmarkStart w:id="52" w:name="_Toc170506673"/>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9</w:t>
      </w:r>
      <w:r>
        <w:fldChar w:fldCharType="end"/>
      </w:r>
      <w:r w:rsidRPr="0078284A">
        <w:rPr>
          <w:lang w:val="pt-PT"/>
        </w:rPr>
        <w:t xml:space="preserve"> – Media Consumo Energia Total com o brilho a 75%</w:t>
      </w:r>
      <w:bookmarkEnd w:id="52"/>
    </w:p>
    <w:p w14:paraId="55A2BE8C" w14:textId="77777777" w:rsidR="002E6B57" w:rsidRDefault="002E6B57" w:rsidP="00EB3345">
      <w:pPr>
        <w:rPr>
          <w:lang w:val="pt-PT"/>
        </w:rPr>
      </w:pPr>
    </w:p>
    <w:p w14:paraId="5F74E73F" w14:textId="77777777" w:rsidR="002E6B57" w:rsidRPr="00357E0C" w:rsidRDefault="002E6B57" w:rsidP="00EB3345">
      <w:pPr>
        <w:rPr>
          <w:lang w:val="pt-BR"/>
        </w:rPr>
      </w:pPr>
      <w:r w:rsidRPr="006A1147">
        <w:rPr>
          <w:lang w:val="pt-PT"/>
        </w:rPr>
        <w:t xml:space="preserve">Podemos concluir que, com o brilho da tela ajustado a </w:t>
      </w:r>
      <w:r>
        <w:rPr>
          <w:lang w:val="pt-PT"/>
        </w:rPr>
        <w:t>75</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w:t>
      </w:r>
      <w:r w:rsidRPr="000F28D3">
        <w:rPr>
          <w:lang w:val="pt-PT"/>
        </w:rPr>
        <w:t>32</w:t>
      </w:r>
      <w:r>
        <w:rPr>
          <w:lang w:val="pt-PT"/>
        </w:rPr>
        <w:t>.</w:t>
      </w:r>
      <w:r w:rsidRPr="000F28D3">
        <w:rPr>
          <w:lang w:val="pt-PT"/>
        </w:rPr>
        <w:t>44</w:t>
      </w:r>
      <w:r w:rsidRPr="006A1147">
        <w:rPr>
          <w:lang w:val="pt-PT"/>
        </w:rPr>
        <w:t>% do consumo de energia total. Em relação ao UID u0a214</w:t>
      </w:r>
      <w:r>
        <w:rPr>
          <w:lang w:val="pt-PT"/>
        </w:rPr>
        <w:t>(app Youtube)</w:t>
      </w:r>
      <w:r w:rsidRPr="006A1147">
        <w:rPr>
          <w:lang w:val="pt-PT"/>
        </w:rPr>
        <w:t>, concluímos que a sua contribuição para o consumo total do dispositivo é insignificante, representando apenas 0</w:t>
      </w:r>
      <w:r>
        <w:rPr>
          <w:lang w:val="pt-PT"/>
        </w:rPr>
        <w:t>.</w:t>
      </w:r>
      <w:r w:rsidRPr="006A1147">
        <w:rPr>
          <w:lang w:val="pt-PT"/>
        </w:rPr>
        <w:t>0</w:t>
      </w:r>
      <w:r>
        <w:rPr>
          <w:lang w:val="pt-PT"/>
        </w:rPr>
        <w:t>3</w:t>
      </w:r>
      <w:r w:rsidRPr="006A1147">
        <w:rPr>
          <w:lang w:val="pt-PT"/>
        </w:rPr>
        <w:t>3% do consumo de energia total.</w:t>
      </w:r>
      <w:r>
        <w:rPr>
          <w:lang w:val="pt-PT"/>
        </w:rPr>
        <w:t xml:space="preserve"> Considerando a média do consumo de energia total é 92.05 joules com um desvio padrão de 86.80 joules</w:t>
      </w:r>
    </w:p>
    <w:p w14:paraId="22D85114" w14:textId="77777777" w:rsidR="002E6B57" w:rsidRPr="00357E0C" w:rsidRDefault="002E6B57" w:rsidP="00EB3345">
      <w:pPr>
        <w:rPr>
          <w:lang w:val="pt-PT"/>
        </w:rPr>
      </w:pPr>
    </w:p>
    <w:p w14:paraId="5FAB2309" w14:textId="77777777" w:rsidR="002E6B57" w:rsidRDefault="002E6B57" w:rsidP="00EB3345">
      <w:pPr>
        <w:keepNext/>
      </w:pPr>
      <w:r w:rsidRPr="000F28D3">
        <w:rPr>
          <w:noProof/>
        </w:rPr>
        <w:lastRenderedPageBreak/>
        <w:drawing>
          <wp:inline distT="0" distB="0" distL="0" distR="0" wp14:anchorId="04C42097" wp14:editId="7322FAFF">
            <wp:extent cx="5400675" cy="3944620"/>
            <wp:effectExtent l="0" t="0" r="9525" b="0"/>
            <wp:docPr id="105706243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2436" name="Imagem 1" descr="Uma imagem com texto, captura de ecrã, número, Tipo de letra&#10;&#10;Descrição gerada automaticamente"/>
                    <pic:cNvPicPr/>
                  </pic:nvPicPr>
                  <pic:blipFill>
                    <a:blip r:embed="rId21"/>
                    <a:stretch>
                      <a:fillRect/>
                    </a:stretch>
                  </pic:blipFill>
                  <pic:spPr>
                    <a:xfrm>
                      <a:off x="0" y="0"/>
                      <a:ext cx="5400675" cy="3944620"/>
                    </a:xfrm>
                    <a:prstGeom prst="rect">
                      <a:avLst/>
                    </a:prstGeom>
                  </pic:spPr>
                </pic:pic>
              </a:graphicData>
            </a:graphic>
          </wp:inline>
        </w:drawing>
      </w:r>
    </w:p>
    <w:p w14:paraId="436C0801" w14:textId="77777777" w:rsidR="002E6B57" w:rsidRPr="0078284A" w:rsidRDefault="002E6B57" w:rsidP="00EB3345">
      <w:pPr>
        <w:pStyle w:val="Caption"/>
        <w:jc w:val="both"/>
        <w:rPr>
          <w:lang w:val="pt-PT"/>
        </w:rPr>
      </w:pPr>
      <w:bookmarkStart w:id="53" w:name="_Toc170506674"/>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10</w:t>
      </w:r>
      <w:r>
        <w:fldChar w:fldCharType="end"/>
      </w:r>
      <w:r w:rsidRPr="0078284A">
        <w:rPr>
          <w:lang w:val="pt-PT"/>
        </w:rPr>
        <w:t xml:space="preserve"> – Tabela com valores recolhidos para o consumo Energia Total com o brilho a 75%</w:t>
      </w:r>
      <w:bookmarkEnd w:id="53"/>
    </w:p>
    <w:p w14:paraId="227BF23F" w14:textId="77777777" w:rsidR="002E6B57" w:rsidRDefault="002E6B57" w:rsidP="00EB3345">
      <w:pPr>
        <w:pStyle w:val="Caption"/>
        <w:jc w:val="both"/>
        <w:rPr>
          <w:lang w:val="pt-BR"/>
        </w:rPr>
      </w:pPr>
    </w:p>
    <w:p w14:paraId="0809133D" w14:textId="77777777" w:rsidR="002E6B57" w:rsidRDefault="002E6B57" w:rsidP="00EB3345">
      <w:pPr>
        <w:rPr>
          <w:b/>
          <w:bCs/>
          <w:sz w:val="20"/>
          <w:szCs w:val="20"/>
          <w:lang w:val="pt-BR"/>
        </w:rPr>
      </w:pPr>
    </w:p>
    <w:p w14:paraId="5F33AF0D" w14:textId="77777777" w:rsidR="002E6B57" w:rsidRDefault="002E6B57" w:rsidP="00EB3345">
      <w:pPr>
        <w:rPr>
          <w:lang w:val="pt-BR"/>
        </w:rPr>
      </w:pPr>
    </w:p>
    <w:p w14:paraId="5CCF5FC9"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7050659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5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9A8899" w14:textId="77777777" w:rsidR="002E6B57" w:rsidRDefault="002E6B57" w:rsidP="00EB3345">
      <w:pPr>
        <w:keepNext/>
      </w:pPr>
      <w:r w:rsidRPr="000F28D3">
        <w:rPr>
          <w:noProof/>
        </w:rPr>
        <w:drawing>
          <wp:inline distT="0" distB="0" distL="0" distR="0" wp14:anchorId="2004070B" wp14:editId="558EF4F4">
            <wp:extent cx="5048955" cy="1333686"/>
            <wp:effectExtent l="0" t="0" r="0" b="0"/>
            <wp:docPr id="193941714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17140" name="Imagem 1" descr="Uma imagem com texto, captura de ecrã, Tipo de letra, file&#10;&#10;Descrição gerada automaticamente"/>
                    <pic:cNvPicPr/>
                  </pic:nvPicPr>
                  <pic:blipFill>
                    <a:blip r:embed="rId22"/>
                    <a:stretch>
                      <a:fillRect/>
                    </a:stretch>
                  </pic:blipFill>
                  <pic:spPr>
                    <a:xfrm>
                      <a:off x="0" y="0"/>
                      <a:ext cx="5048955" cy="1333686"/>
                    </a:xfrm>
                    <a:prstGeom prst="rect">
                      <a:avLst/>
                    </a:prstGeom>
                  </pic:spPr>
                </pic:pic>
              </a:graphicData>
            </a:graphic>
          </wp:inline>
        </w:drawing>
      </w:r>
    </w:p>
    <w:p w14:paraId="3577229C" w14:textId="77777777" w:rsidR="002E6B57" w:rsidRPr="0078284A" w:rsidRDefault="002E6B57" w:rsidP="00EB3345">
      <w:pPr>
        <w:pStyle w:val="Caption"/>
        <w:jc w:val="both"/>
        <w:rPr>
          <w:lang w:val="pt-PT"/>
        </w:rPr>
      </w:pPr>
      <w:bookmarkStart w:id="55" w:name="_Toc170506675"/>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11</w:t>
      </w:r>
      <w:r>
        <w:fldChar w:fldCharType="end"/>
      </w:r>
      <w:r w:rsidRPr="0078284A">
        <w:rPr>
          <w:lang w:val="pt-PT"/>
        </w:rPr>
        <w:t xml:space="preserve"> – Cálculo do p-value</w:t>
      </w:r>
      <w:bookmarkEnd w:id="55"/>
    </w:p>
    <w:p w14:paraId="36778A06" w14:textId="77777777" w:rsidR="002E6B57" w:rsidRDefault="002E6B57" w:rsidP="00EB3345">
      <w:pPr>
        <w:rPr>
          <w:b/>
          <w:bCs/>
          <w:sz w:val="20"/>
          <w:szCs w:val="20"/>
          <w:lang w:val="pt-BR"/>
        </w:rPr>
      </w:pPr>
    </w:p>
    <w:p w14:paraId="22F6C95F" w14:textId="77777777" w:rsidR="002E6B57" w:rsidRDefault="002E6B57" w:rsidP="00EB3345">
      <w:pPr>
        <w:rPr>
          <w:lang w:val="pt-BR"/>
        </w:rPr>
      </w:pPr>
      <w:r>
        <w:rPr>
          <w:lang w:val="pt-BR"/>
        </w:rPr>
        <w:t>Para avaliar a hipótese que o brilho do ecrã afeta o consumo de energia foi realizada um teste estatístico na imagem anterior que prova que o p-value encontrado é inferior a 0.05 o que permite rejeitar a hipótese nula em favor da hipótese alternativa.</w:t>
      </w:r>
    </w:p>
    <w:p w14:paraId="7097F609" w14:textId="77777777" w:rsidR="002E6B57" w:rsidRDefault="002E6B57" w:rsidP="00EB3345">
      <w:pPr>
        <w:rPr>
          <w:lang w:val="pt-BR"/>
        </w:rPr>
      </w:pPr>
    </w:p>
    <w:p w14:paraId="10C69DC6"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70506593"/>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5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E9F7AFD" w14:textId="77777777" w:rsidR="002E6B57" w:rsidRDefault="002E6B57" w:rsidP="00EB3345">
      <w:pPr>
        <w:rPr>
          <w:lang w:val="pt-BR"/>
        </w:rPr>
      </w:pPr>
      <w:r>
        <w:rPr>
          <w:lang w:val="pt-BR"/>
        </w:rPr>
        <w:t xml:space="preserve">Ao reduzir o brilho do ecrã para 75% durante a reprodução de vídeos no Youtube com uma duração de 2 minutos temos uma redução significativa no consumo de energia. Os resultados apontam para uma poupança de </w:t>
      </w:r>
      <w:r w:rsidRPr="002171DA">
        <w:rPr>
          <w:lang w:val="pt-BR"/>
        </w:rPr>
        <w:t>54.77</w:t>
      </w:r>
      <w:r>
        <w:rPr>
          <w:lang w:val="pt-BR"/>
        </w:rPr>
        <w:t xml:space="preserve">% na energia utilizada pelo ecrã em comparação com o brilho a 100% </w:t>
      </w:r>
    </w:p>
    <w:p w14:paraId="373E0F62" w14:textId="77777777" w:rsidR="002E6B57" w:rsidRDefault="002E6B57" w:rsidP="00EB3345">
      <w:pPr>
        <w:rPr>
          <w:lang w:val="pt-BR"/>
        </w:rPr>
      </w:pPr>
    </w:p>
    <w:p w14:paraId="62E0E36A"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70506594"/>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do brilho a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57"/>
    </w:p>
    <w:p w14:paraId="688137EA" w14:textId="77777777" w:rsidR="002E6B57" w:rsidRDefault="002E6B57" w:rsidP="00EB3345">
      <w:pPr>
        <w:keepNext/>
      </w:pPr>
      <w:r w:rsidRPr="000F28D3">
        <w:rPr>
          <w:noProof/>
        </w:rPr>
        <w:drawing>
          <wp:inline distT="0" distB="0" distL="0" distR="0" wp14:anchorId="68582B2D" wp14:editId="197D44D4">
            <wp:extent cx="5400675" cy="3604895"/>
            <wp:effectExtent l="0" t="0" r="9525" b="0"/>
            <wp:docPr id="1051265736" name="Imagem 1"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5736" name="Imagem 1" descr="Uma imagem com texto, captura de ecrã, diagrama, Retângulo&#10;&#10;Descrição gerada automaticamente"/>
                    <pic:cNvPicPr/>
                  </pic:nvPicPr>
                  <pic:blipFill>
                    <a:blip r:embed="rId23"/>
                    <a:stretch>
                      <a:fillRect/>
                    </a:stretch>
                  </pic:blipFill>
                  <pic:spPr>
                    <a:xfrm>
                      <a:off x="0" y="0"/>
                      <a:ext cx="5400675" cy="3604895"/>
                    </a:xfrm>
                    <a:prstGeom prst="rect">
                      <a:avLst/>
                    </a:prstGeom>
                  </pic:spPr>
                </pic:pic>
              </a:graphicData>
            </a:graphic>
          </wp:inline>
        </w:drawing>
      </w:r>
    </w:p>
    <w:p w14:paraId="404B071E" w14:textId="77777777" w:rsidR="002E6B57" w:rsidRPr="0078284A" w:rsidRDefault="002E6B57" w:rsidP="00EB3345">
      <w:pPr>
        <w:pStyle w:val="Caption"/>
        <w:jc w:val="both"/>
        <w:rPr>
          <w:lang w:val="pt-PT"/>
        </w:rPr>
      </w:pPr>
      <w:bookmarkStart w:id="58" w:name="_Toc170506676"/>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12</w:t>
      </w:r>
      <w:r>
        <w:fldChar w:fldCharType="end"/>
      </w:r>
      <w:r w:rsidRPr="0078284A">
        <w:rPr>
          <w:lang w:val="pt-PT"/>
        </w:rPr>
        <w:t xml:space="preserve"> – Media Consumo Energia Total com o brilho a 50%</w:t>
      </w:r>
      <w:bookmarkEnd w:id="58"/>
    </w:p>
    <w:p w14:paraId="195CCE16" w14:textId="77777777" w:rsidR="002E6B57" w:rsidRPr="00DE3D61" w:rsidRDefault="002E6B57" w:rsidP="00EB3345">
      <w:pPr>
        <w:pStyle w:val="Caption"/>
        <w:jc w:val="both"/>
        <w:rPr>
          <w:lang w:val="pt-PT"/>
        </w:rPr>
      </w:pPr>
    </w:p>
    <w:p w14:paraId="185AE0B6" w14:textId="77777777" w:rsidR="002E6B57" w:rsidRDefault="002E6B57" w:rsidP="00EB3345">
      <w:pPr>
        <w:rPr>
          <w:lang w:val="pt-BR"/>
        </w:rPr>
      </w:pPr>
      <w:r>
        <w:rPr>
          <w:lang w:val="pt-BR"/>
        </w:rPr>
        <w:t xml:space="preserve">           </w:t>
      </w:r>
    </w:p>
    <w:p w14:paraId="716B5ADD" w14:textId="77777777" w:rsidR="002E6B57" w:rsidRPr="006A1147" w:rsidRDefault="002E6B57" w:rsidP="00EB3345">
      <w:pPr>
        <w:rPr>
          <w:lang w:val="pt-PT"/>
        </w:rPr>
      </w:pPr>
      <w:r w:rsidRPr="006A1147">
        <w:rPr>
          <w:lang w:val="pt-PT"/>
        </w:rPr>
        <w:t xml:space="preserve">Podemos concluir que, com o brilho da tela ajustado a </w:t>
      </w:r>
      <w:r>
        <w:rPr>
          <w:lang w:val="pt-PT"/>
        </w:rPr>
        <w:t>50</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w:t>
      </w:r>
      <w:r w:rsidRPr="000F28D3">
        <w:rPr>
          <w:lang w:val="pt-PT"/>
        </w:rPr>
        <w:t>25.47</w:t>
      </w:r>
      <w:r w:rsidRPr="006A1147">
        <w:rPr>
          <w:lang w:val="pt-PT"/>
        </w:rPr>
        <w:t>% do consumo de energia total. Em relação ao UID u0a214</w:t>
      </w:r>
      <w:r>
        <w:rPr>
          <w:lang w:val="pt-PT"/>
        </w:rPr>
        <w:t>(app Youtube)</w:t>
      </w:r>
      <w:r w:rsidRPr="006A1147">
        <w:rPr>
          <w:lang w:val="pt-PT"/>
        </w:rPr>
        <w:t>, concluímos que a sua contribuição para o consumo total do dispositivo é insignificante, representando apenas 0,0</w:t>
      </w:r>
      <w:r>
        <w:rPr>
          <w:lang w:val="pt-PT"/>
        </w:rPr>
        <w:t>3</w:t>
      </w:r>
      <w:r w:rsidRPr="006A1147">
        <w:rPr>
          <w:lang w:val="pt-PT"/>
        </w:rPr>
        <w:t>3% do consumo de energia total.</w:t>
      </w:r>
      <w:r>
        <w:rPr>
          <w:lang w:val="pt-PT"/>
        </w:rPr>
        <w:t xml:space="preserve"> Considerando a média do consumo de energia total é 88.59 joules com um desvio padrão de 89.82 joules</w:t>
      </w:r>
    </w:p>
    <w:p w14:paraId="3E89CBB1" w14:textId="77777777" w:rsidR="002E6B57" w:rsidRPr="00127FE3" w:rsidRDefault="002E6B57" w:rsidP="00EB3345">
      <w:pPr>
        <w:rPr>
          <w:lang w:val="pt-PT"/>
        </w:rPr>
      </w:pPr>
    </w:p>
    <w:p w14:paraId="4758256F" w14:textId="77777777" w:rsidR="002E6B57" w:rsidRDefault="002E6B57" w:rsidP="00EB3345">
      <w:pPr>
        <w:keepNext/>
      </w:pPr>
      <w:r w:rsidRPr="000F28D3">
        <w:rPr>
          <w:noProof/>
        </w:rPr>
        <w:lastRenderedPageBreak/>
        <w:drawing>
          <wp:inline distT="0" distB="0" distL="0" distR="0" wp14:anchorId="75C62692" wp14:editId="4DC299A9">
            <wp:extent cx="5400675" cy="3809365"/>
            <wp:effectExtent l="0" t="0" r="9525" b="635"/>
            <wp:docPr id="790897374"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7374" name="Imagem 1" descr="Uma imagem com texto, captura de ecrã, número, Tipo de letra&#10;&#10;Descrição gerada automaticamente"/>
                    <pic:cNvPicPr/>
                  </pic:nvPicPr>
                  <pic:blipFill>
                    <a:blip r:embed="rId24"/>
                    <a:stretch>
                      <a:fillRect/>
                    </a:stretch>
                  </pic:blipFill>
                  <pic:spPr>
                    <a:xfrm>
                      <a:off x="0" y="0"/>
                      <a:ext cx="5400675" cy="3809365"/>
                    </a:xfrm>
                    <a:prstGeom prst="rect">
                      <a:avLst/>
                    </a:prstGeom>
                  </pic:spPr>
                </pic:pic>
              </a:graphicData>
            </a:graphic>
          </wp:inline>
        </w:drawing>
      </w:r>
    </w:p>
    <w:p w14:paraId="1BA0EEE4" w14:textId="77777777" w:rsidR="002E6B57" w:rsidRPr="0078284A" w:rsidRDefault="002E6B57" w:rsidP="00EB3345">
      <w:pPr>
        <w:pStyle w:val="Caption"/>
        <w:jc w:val="both"/>
        <w:rPr>
          <w:lang w:val="pt-PT"/>
        </w:rPr>
      </w:pPr>
      <w:bookmarkStart w:id="59" w:name="_Toc170506677"/>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13</w:t>
      </w:r>
      <w:r>
        <w:fldChar w:fldCharType="end"/>
      </w:r>
      <w:r w:rsidRPr="0078284A">
        <w:rPr>
          <w:lang w:val="pt-PT"/>
        </w:rPr>
        <w:t xml:space="preserve"> – Tabela com valores recolhidos para o consumo Energia Total com o brilho a 50%</w:t>
      </w:r>
      <w:bookmarkEnd w:id="59"/>
    </w:p>
    <w:p w14:paraId="07F952F5" w14:textId="77777777" w:rsidR="002E6B57" w:rsidRDefault="002E6B57" w:rsidP="00EB3345">
      <w:pPr>
        <w:pStyle w:val="Caption"/>
        <w:jc w:val="both"/>
        <w:rPr>
          <w:lang w:val="pt-BR"/>
        </w:rPr>
      </w:pPr>
    </w:p>
    <w:p w14:paraId="02F04857" w14:textId="77777777" w:rsidR="002E6B57" w:rsidRPr="00D56A7E" w:rsidRDefault="002E6B57" w:rsidP="00EB3345">
      <w:pPr>
        <w:pStyle w:val="Caption"/>
        <w:jc w:val="both"/>
        <w:rPr>
          <w:b w:val="0"/>
          <w:bCs w:val="0"/>
          <w:szCs w:val="20"/>
          <w:lang w:val="pt-BR"/>
        </w:rPr>
      </w:pPr>
    </w:p>
    <w:p w14:paraId="5713E215" w14:textId="77777777" w:rsidR="002E6B57" w:rsidRDefault="002E6B57" w:rsidP="00EB3345">
      <w:pPr>
        <w:rPr>
          <w:lang w:val="pt-BR"/>
        </w:rPr>
      </w:pPr>
    </w:p>
    <w:p w14:paraId="30D52D7A"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70506595"/>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6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3E76BC" w14:textId="77777777" w:rsidR="002E6B57" w:rsidRDefault="002E6B57" w:rsidP="00EB3345">
      <w:pPr>
        <w:keepNext/>
      </w:pPr>
      <w:r w:rsidRPr="000F28D3">
        <w:rPr>
          <w:noProof/>
        </w:rPr>
        <w:drawing>
          <wp:inline distT="0" distB="0" distL="0" distR="0" wp14:anchorId="3D8DD484" wp14:editId="051EA9EB">
            <wp:extent cx="4772691" cy="1362265"/>
            <wp:effectExtent l="0" t="0" r="8890" b="9525"/>
            <wp:docPr id="77942348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23485" name="Imagem 1" descr="Uma imagem com texto, captura de ecrã, Tipo de letra, file&#10;&#10;Descrição gerada automaticamente"/>
                    <pic:cNvPicPr/>
                  </pic:nvPicPr>
                  <pic:blipFill>
                    <a:blip r:embed="rId25"/>
                    <a:stretch>
                      <a:fillRect/>
                    </a:stretch>
                  </pic:blipFill>
                  <pic:spPr>
                    <a:xfrm>
                      <a:off x="0" y="0"/>
                      <a:ext cx="4772691" cy="1362265"/>
                    </a:xfrm>
                    <a:prstGeom prst="rect">
                      <a:avLst/>
                    </a:prstGeom>
                  </pic:spPr>
                </pic:pic>
              </a:graphicData>
            </a:graphic>
          </wp:inline>
        </w:drawing>
      </w:r>
    </w:p>
    <w:p w14:paraId="605E0D32" w14:textId="77777777" w:rsidR="002E6B57" w:rsidRPr="0078284A" w:rsidRDefault="002E6B57" w:rsidP="00EB3345">
      <w:pPr>
        <w:pStyle w:val="Caption"/>
        <w:jc w:val="both"/>
        <w:rPr>
          <w:lang w:val="pt-PT"/>
        </w:rPr>
      </w:pPr>
      <w:bookmarkStart w:id="61" w:name="_Toc170506678"/>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14</w:t>
      </w:r>
      <w:r>
        <w:fldChar w:fldCharType="end"/>
      </w:r>
      <w:r w:rsidRPr="0078284A">
        <w:rPr>
          <w:lang w:val="pt-PT"/>
        </w:rPr>
        <w:t xml:space="preserve"> 14 – Cálculo do p-value</w:t>
      </w:r>
      <w:bookmarkEnd w:id="61"/>
    </w:p>
    <w:p w14:paraId="132D1D98" w14:textId="77777777" w:rsidR="002E6B57" w:rsidRDefault="002E6B57" w:rsidP="00EB3345">
      <w:pPr>
        <w:rPr>
          <w:b/>
          <w:bCs/>
          <w:sz w:val="20"/>
          <w:szCs w:val="20"/>
          <w:lang w:val="pt-BR"/>
        </w:rPr>
      </w:pPr>
    </w:p>
    <w:p w14:paraId="44D50F4F" w14:textId="77777777" w:rsidR="002E6B57" w:rsidRDefault="002E6B57" w:rsidP="00EB3345">
      <w:pPr>
        <w:rPr>
          <w:lang w:val="pt-BR"/>
        </w:rPr>
      </w:pPr>
      <w:r>
        <w:rPr>
          <w:lang w:val="pt-BR"/>
        </w:rPr>
        <w:t>Para avaliar a hipótese que o brilho do ecrã afeta o consumo de energia foi realizada um teste estatístico na imagem anterior que prova que o p-value encontrado é inferior a 0.05 o que permite rejeitar a hipótese nula em favor da hipótese alternativa.</w:t>
      </w:r>
    </w:p>
    <w:p w14:paraId="3CB9214A" w14:textId="77777777" w:rsidR="002E6B57" w:rsidRDefault="002E6B57" w:rsidP="00EB3345">
      <w:pPr>
        <w:rPr>
          <w:lang w:val="pt-BR"/>
        </w:rPr>
      </w:pPr>
    </w:p>
    <w:p w14:paraId="253EFAB0"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70506596"/>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6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23ED81" w14:textId="77777777" w:rsidR="002E6B57" w:rsidRDefault="002E6B57" w:rsidP="00EB3345">
      <w:pPr>
        <w:rPr>
          <w:lang w:val="pt-BR"/>
        </w:rPr>
      </w:pPr>
      <w:r>
        <w:rPr>
          <w:lang w:val="pt-BR"/>
        </w:rPr>
        <w:t xml:space="preserve">Ao reduzir o brilho do ecrã para 50% durante a reprodução de vídeos no Youtube com uma duração de 2 minutos temos uma redução significativa no consumo de energia. Os resultados </w:t>
      </w:r>
      <w:r>
        <w:rPr>
          <w:lang w:val="pt-BR"/>
        </w:rPr>
        <w:lastRenderedPageBreak/>
        <w:t xml:space="preserve">apontam para uma poupança de </w:t>
      </w:r>
      <w:r w:rsidRPr="002171DA">
        <w:rPr>
          <w:lang w:val="pt-BR"/>
        </w:rPr>
        <w:t>63.92</w:t>
      </w:r>
      <w:r>
        <w:rPr>
          <w:lang w:val="pt-BR"/>
        </w:rPr>
        <w:t xml:space="preserve">% na energia utilizada pelo ecrã em comparação com o brilho a 100% o que origina um ganho de </w:t>
      </w:r>
      <w:r w:rsidRPr="002338D0">
        <w:rPr>
          <w:lang w:val="pt-BR"/>
        </w:rPr>
        <w:t>9.15</w:t>
      </w:r>
      <w:r>
        <w:rPr>
          <w:lang w:val="pt-BR"/>
        </w:rPr>
        <w:t>% em comparação com o brilho a 75%</w:t>
      </w:r>
    </w:p>
    <w:p w14:paraId="095B5737" w14:textId="77777777" w:rsidR="002E6B57" w:rsidRDefault="002E6B57" w:rsidP="00EB3345">
      <w:pPr>
        <w:rPr>
          <w:lang w:val="pt-BR"/>
        </w:rPr>
      </w:pPr>
    </w:p>
    <w:p w14:paraId="102D9B72" w14:textId="77777777" w:rsidR="002E6B57" w:rsidRDefault="002E6B57" w:rsidP="00EB3345">
      <w:pPr>
        <w:rPr>
          <w:lang w:val="pt-BR"/>
        </w:rPr>
      </w:pPr>
    </w:p>
    <w:p w14:paraId="40B11C50"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70506597"/>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do brilho a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63"/>
      <w:r w:rsidRPr="000F28D3">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597EFDE" w14:textId="77777777" w:rsidR="002E6B57" w:rsidRDefault="002E6B57" w:rsidP="00EB3345">
      <w:pPr>
        <w:keepNext/>
      </w:pPr>
      <w:r w:rsidRPr="00127FE3">
        <w:rPr>
          <w:noProof/>
        </w:rPr>
        <w:drawing>
          <wp:inline distT="0" distB="0" distL="0" distR="0" wp14:anchorId="0469474F" wp14:editId="55E1583F">
            <wp:extent cx="5400675" cy="3589655"/>
            <wp:effectExtent l="0" t="0" r="9525" b="0"/>
            <wp:docPr id="541690364"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4560" name="Imagem 1" descr="Uma imagem com texto, captura de ecrã, diagrama, número&#10;&#10;Descrição gerada automaticamente"/>
                    <pic:cNvPicPr/>
                  </pic:nvPicPr>
                  <pic:blipFill>
                    <a:blip r:embed="rId26"/>
                    <a:stretch>
                      <a:fillRect/>
                    </a:stretch>
                  </pic:blipFill>
                  <pic:spPr>
                    <a:xfrm>
                      <a:off x="0" y="0"/>
                      <a:ext cx="5400675" cy="3589655"/>
                    </a:xfrm>
                    <a:prstGeom prst="rect">
                      <a:avLst/>
                    </a:prstGeom>
                  </pic:spPr>
                </pic:pic>
              </a:graphicData>
            </a:graphic>
          </wp:inline>
        </w:drawing>
      </w:r>
    </w:p>
    <w:p w14:paraId="10DA0A71" w14:textId="77777777" w:rsidR="002E6B57" w:rsidRPr="0078284A" w:rsidRDefault="002E6B57" w:rsidP="00EB3345">
      <w:pPr>
        <w:pStyle w:val="Caption"/>
        <w:jc w:val="both"/>
        <w:rPr>
          <w:lang w:val="pt-PT"/>
        </w:rPr>
      </w:pPr>
      <w:bookmarkStart w:id="64" w:name="_Toc170506679"/>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15</w:t>
      </w:r>
      <w:r>
        <w:fldChar w:fldCharType="end"/>
      </w:r>
      <w:r w:rsidRPr="0078284A">
        <w:rPr>
          <w:noProof/>
          <w:lang w:val="pt-PT"/>
        </w:rPr>
        <w:t xml:space="preserve"> – Media Consumo Energia Total com o brilho a 25%</w:t>
      </w:r>
      <w:bookmarkEnd w:id="64"/>
    </w:p>
    <w:p w14:paraId="17CF4F05" w14:textId="77777777" w:rsidR="002E6B57" w:rsidRDefault="002E6B57" w:rsidP="00EB3345">
      <w:pPr>
        <w:rPr>
          <w:lang w:val="pt-BR"/>
        </w:rPr>
      </w:pPr>
      <w:r>
        <w:rPr>
          <w:lang w:val="pt-BR"/>
        </w:rPr>
        <w:t xml:space="preserve">           </w:t>
      </w:r>
    </w:p>
    <w:p w14:paraId="07172E9D" w14:textId="77777777" w:rsidR="002E6B57" w:rsidRPr="006A1147" w:rsidRDefault="002E6B57" w:rsidP="00EB3345">
      <w:pPr>
        <w:rPr>
          <w:lang w:val="pt-PT"/>
        </w:rPr>
      </w:pPr>
      <w:r w:rsidRPr="006A1147">
        <w:rPr>
          <w:lang w:val="pt-PT"/>
        </w:rPr>
        <w:t xml:space="preserve">Podemos concluir que, com o brilho da tela ajustado a </w:t>
      </w:r>
      <w:r>
        <w:rPr>
          <w:lang w:val="pt-PT"/>
        </w:rPr>
        <w:t>25</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1</w:t>
      </w:r>
      <w:r>
        <w:rPr>
          <w:lang w:val="pt-PT"/>
        </w:rPr>
        <w:t>7</w:t>
      </w:r>
      <w:r w:rsidRPr="006A1147">
        <w:rPr>
          <w:lang w:val="pt-PT"/>
        </w:rPr>
        <w:t>,</w:t>
      </w:r>
      <w:r>
        <w:rPr>
          <w:lang w:val="pt-PT"/>
        </w:rPr>
        <w:t>97</w:t>
      </w:r>
      <w:r w:rsidRPr="006A1147">
        <w:rPr>
          <w:lang w:val="pt-PT"/>
        </w:rPr>
        <w:t>% do consumo de energia total. Em relação ao UID u0a214</w:t>
      </w:r>
      <w:r>
        <w:rPr>
          <w:lang w:val="pt-PT"/>
        </w:rPr>
        <w:t>(app Youtube)</w:t>
      </w:r>
      <w:r w:rsidRPr="006A1147">
        <w:rPr>
          <w:lang w:val="pt-PT"/>
        </w:rPr>
        <w:t>, concluímos que a sua contribuição para o consumo total do dispositivo é insignificante, representando apenas 0,0</w:t>
      </w:r>
      <w:r>
        <w:rPr>
          <w:lang w:val="pt-PT"/>
        </w:rPr>
        <w:t>3</w:t>
      </w:r>
      <w:r w:rsidRPr="006A1147">
        <w:rPr>
          <w:lang w:val="pt-PT"/>
        </w:rPr>
        <w:t>3% do consumo de energia total.</w:t>
      </w:r>
      <w:r>
        <w:rPr>
          <w:lang w:val="pt-PT"/>
        </w:rPr>
        <w:t xml:space="preserve"> Considerando a média do consumo de energia total é 82.53 joules com um desvio padrão de 91.30 joules</w:t>
      </w:r>
    </w:p>
    <w:p w14:paraId="1F63EE91" w14:textId="77777777" w:rsidR="002E6B57" w:rsidRPr="00127FE3" w:rsidRDefault="002E6B57" w:rsidP="00EB3345">
      <w:pPr>
        <w:rPr>
          <w:lang w:val="pt-PT"/>
        </w:rPr>
      </w:pPr>
    </w:p>
    <w:p w14:paraId="57C3E69F" w14:textId="77777777" w:rsidR="002E6B57" w:rsidRDefault="002E6B57" w:rsidP="00EB3345">
      <w:pPr>
        <w:keepNext/>
      </w:pPr>
      <w:r w:rsidRPr="00127FE3">
        <w:rPr>
          <w:noProof/>
        </w:rPr>
        <w:lastRenderedPageBreak/>
        <w:drawing>
          <wp:inline distT="0" distB="0" distL="0" distR="0" wp14:anchorId="41034BB8" wp14:editId="367C9BB9">
            <wp:extent cx="5400675" cy="3738245"/>
            <wp:effectExtent l="0" t="0" r="9525" b="0"/>
            <wp:docPr id="19479879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44066" name="Imagem 1" descr="Uma imagem com texto, captura de ecrã, número, Tipo de letra&#10;&#10;Descrição gerada automaticamente"/>
                    <pic:cNvPicPr/>
                  </pic:nvPicPr>
                  <pic:blipFill>
                    <a:blip r:embed="rId27"/>
                    <a:stretch>
                      <a:fillRect/>
                    </a:stretch>
                  </pic:blipFill>
                  <pic:spPr>
                    <a:xfrm>
                      <a:off x="0" y="0"/>
                      <a:ext cx="5400675" cy="3738245"/>
                    </a:xfrm>
                    <a:prstGeom prst="rect">
                      <a:avLst/>
                    </a:prstGeom>
                  </pic:spPr>
                </pic:pic>
              </a:graphicData>
            </a:graphic>
          </wp:inline>
        </w:drawing>
      </w:r>
    </w:p>
    <w:p w14:paraId="11735993" w14:textId="77777777" w:rsidR="002E6B57" w:rsidRPr="0078284A" w:rsidRDefault="002E6B57" w:rsidP="00EB3345">
      <w:pPr>
        <w:pStyle w:val="Caption"/>
        <w:jc w:val="both"/>
        <w:rPr>
          <w:lang w:val="pt-PT"/>
        </w:rPr>
      </w:pPr>
      <w:bookmarkStart w:id="65" w:name="_Toc170506680"/>
      <w:r w:rsidRPr="0078284A">
        <w:rPr>
          <w:lang w:val="pt-PT"/>
        </w:rPr>
        <w:t xml:space="preserve">Figura </w:t>
      </w:r>
      <w:r>
        <w:fldChar w:fldCharType="begin"/>
      </w:r>
      <w:r w:rsidRPr="0078284A">
        <w:rPr>
          <w:lang w:val="pt-PT"/>
        </w:rPr>
        <w:instrText xml:space="preserve"> SEQ Figura \* ARABIC </w:instrText>
      </w:r>
      <w:r>
        <w:fldChar w:fldCharType="separate"/>
      </w:r>
      <w:r>
        <w:rPr>
          <w:noProof/>
          <w:lang w:val="pt-PT"/>
        </w:rPr>
        <w:t>16</w:t>
      </w:r>
      <w:r>
        <w:fldChar w:fldCharType="end"/>
      </w:r>
      <w:r w:rsidRPr="0078284A">
        <w:rPr>
          <w:lang w:val="pt-PT"/>
        </w:rPr>
        <w:t xml:space="preserve"> – Tabela com valores recolhidos para o consumo Energia Total com o brilho a 25%</w:t>
      </w:r>
      <w:bookmarkEnd w:id="65"/>
    </w:p>
    <w:p w14:paraId="114020E4" w14:textId="77777777" w:rsidR="002E6B57" w:rsidRPr="00D56A7E" w:rsidRDefault="002E6B57" w:rsidP="00EB3345">
      <w:pPr>
        <w:pStyle w:val="Caption"/>
        <w:jc w:val="both"/>
        <w:rPr>
          <w:b w:val="0"/>
          <w:bCs w:val="0"/>
          <w:szCs w:val="20"/>
          <w:lang w:val="pt-BR"/>
        </w:rPr>
      </w:pPr>
    </w:p>
    <w:p w14:paraId="643A7F0D" w14:textId="77777777" w:rsidR="002E6B57" w:rsidRDefault="002E6B57" w:rsidP="00EB3345">
      <w:pPr>
        <w:rPr>
          <w:lang w:val="pt-BR"/>
        </w:rPr>
      </w:pPr>
    </w:p>
    <w:p w14:paraId="332906B7"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7050659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6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F37106" w14:textId="77777777" w:rsidR="002E6B57" w:rsidRDefault="002E6B57" w:rsidP="00EB3345">
      <w:pPr>
        <w:keepNext/>
      </w:pPr>
      <w:r w:rsidRPr="00357E0C">
        <w:rPr>
          <w:noProof/>
        </w:rPr>
        <w:drawing>
          <wp:inline distT="0" distB="0" distL="0" distR="0" wp14:anchorId="656EE5CA" wp14:editId="6A727190">
            <wp:extent cx="4734586" cy="1295581"/>
            <wp:effectExtent l="0" t="0" r="8890" b="0"/>
            <wp:docPr id="102939408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098" name="Imagem 1" descr="Uma imagem com texto, captura de ecrã, Tipo de letra, file&#10;&#10;Descrição gerada automaticamente"/>
                    <pic:cNvPicPr/>
                  </pic:nvPicPr>
                  <pic:blipFill>
                    <a:blip r:embed="rId28"/>
                    <a:stretch>
                      <a:fillRect/>
                    </a:stretch>
                  </pic:blipFill>
                  <pic:spPr>
                    <a:xfrm>
                      <a:off x="0" y="0"/>
                      <a:ext cx="4734586" cy="1295581"/>
                    </a:xfrm>
                    <a:prstGeom prst="rect">
                      <a:avLst/>
                    </a:prstGeom>
                  </pic:spPr>
                </pic:pic>
              </a:graphicData>
            </a:graphic>
          </wp:inline>
        </w:drawing>
      </w:r>
    </w:p>
    <w:p w14:paraId="6143C526" w14:textId="77777777" w:rsidR="002E6B57" w:rsidRPr="002D6282" w:rsidRDefault="002E6B57" w:rsidP="00EB3345">
      <w:pPr>
        <w:pStyle w:val="Caption"/>
        <w:jc w:val="both"/>
        <w:rPr>
          <w:lang w:val="pt-PT"/>
        </w:rPr>
      </w:pPr>
      <w:bookmarkStart w:id="67" w:name="_Toc170506681"/>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17</w:t>
      </w:r>
      <w:r>
        <w:fldChar w:fldCharType="end"/>
      </w:r>
      <w:r w:rsidRPr="002D6282">
        <w:rPr>
          <w:lang w:val="pt-PT"/>
        </w:rPr>
        <w:t xml:space="preserve"> – Cálculo do p-value</w:t>
      </w:r>
      <w:bookmarkEnd w:id="67"/>
    </w:p>
    <w:p w14:paraId="7FEF3810" w14:textId="77777777" w:rsidR="002E6B57" w:rsidRDefault="002E6B57" w:rsidP="00EB3345">
      <w:pPr>
        <w:rPr>
          <w:b/>
          <w:bCs/>
          <w:sz w:val="20"/>
          <w:szCs w:val="20"/>
          <w:lang w:val="pt-BR"/>
        </w:rPr>
      </w:pPr>
    </w:p>
    <w:p w14:paraId="1746C848" w14:textId="77777777" w:rsidR="002E6B57" w:rsidRDefault="002E6B57" w:rsidP="00EB3345">
      <w:pPr>
        <w:rPr>
          <w:lang w:val="pt-BR"/>
        </w:rPr>
      </w:pPr>
      <w:r>
        <w:rPr>
          <w:lang w:val="pt-BR"/>
        </w:rPr>
        <w:t>Para avaliar a hipótese que o brilho do ecrã afeta o consumo de energia foi realizada um teste estatístico na imagem anterior que prova que o p-value encontrado é inferior a 0.05 o que permite rejeitar a hipótese nula em favor da hipótese alternativa.</w:t>
      </w:r>
    </w:p>
    <w:p w14:paraId="117E3F69" w14:textId="77777777" w:rsidR="002E6B57" w:rsidRDefault="002E6B57" w:rsidP="00EB3345">
      <w:pPr>
        <w:rPr>
          <w:lang w:val="pt-BR"/>
        </w:rPr>
      </w:pPr>
    </w:p>
    <w:p w14:paraId="33535D09"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70506599"/>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6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24FD76" w14:textId="77777777" w:rsidR="002E6B57" w:rsidRDefault="002E6B57" w:rsidP="00EB3345">
      <w:pPr>
        <w:rPr>
          <w:lang w:val="pt-BR"/>
        </w:rPr>
      </w:pPr>
      <w:r>
        <w:rPr>
          <w:lang w:val="pt-BR"/>
        </w:rPr>
        <w:t xml:space="preserve">Ao reduzir o brilho do ecrã para 25% durante a reprodução de vídeos no Youtube com uma duração de 2 minutos temos uma redução significativa no consumo de energia. Os resultados apontam para uma poupança de </w:t>
      </w:r>
      <w:r w:rsidRPr="002171DA">
        <w:rPr>
          <w:lang w:val="pt-BR"/>
        </w:rPr>
        <w:t>74.78</w:t>
      </w:r>
      <w:r>
        <w:rPr>
          <w:lang w:val="pt-BR"/>
        </w:rPr>
        <w:t>% na energia utilizada pelo ecrã em comparação com o brilho a 100% o que origina um ganho de 10.86% em comparação com o brilho a 50%</w:t>
      </w:r>
    </w:p>
    <w:p w14:paraId="461C4D84" w14:textId="77777777" w:rsidR="002E6B57" w:rsidRDefault="002E6B57" w:rsidP="00EB3345">
      <w:pPr>
        <w:rPr>
          <w:lang w:val="pt-BR"/>
        </w:rPr>
      </w:pPr>
    </w:p>
    <w:p w14:paraId="46D69CE4"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70506600"/>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do brilho a 0%</w:t>
      </w:r>
      <w:bookmarkEnd w:id="69"/>
    </w:p>
    <w:p w14:paraId="324DABCC" w14:textId="77777777" w:rsidR="002E6B57" w:rsidRDefault="002E6B57" w:rsidP="00EB3345">
      <w:pPr>
        <w:keepNext/>
      </w:pPr>
      <w:r w:rsidRPr="007F76FD">
        <w:rPr>
          <w:noProof/>
        </w:rPr>
        <w:drawing>
          <wp:inline distT="0" distB="0" distL="0" distR="0" wp14:anchorId="437B92D4" wp14:editId="76BCAFF8">
            <wp:extent cx="5400675" cy="3632200"/>
            <wp:effectExtent l="0" t="0" r="9525" b="6350"/>
            <wp:docPr id="586808017"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4528" name="Imagem 1" descr="Uma imagem com texto, captura de ecrã, diagrama, número&#10;&#10;Descrição gerada automaticamente"/>
                    <pic:cNvPicPr/>
                  </pic:nvPicPr>
                  <pic:blipFill>
                    <a:blip r:embed="rId29"/>
                    <a:stretch>
                      <a:fillRect/>
                    </a:stretch>
                  </pic:blipFill>
                  <pic:spPr>
                    <a:xfrm>
                      <a:off x="0" y="0"/>
                      <a:ext cx="5400675" cy="3632200"/>
                    </a:xfrm>
                    <a:prstGeom prst="rect">
                      <a:avLst/>
                    </a:prstGeom>
                  </pic:spPr>
                </pic:pic>
              </a:graphicData>
            </a:graphic>
          </wp:inline>
        </w:drawing>
      </w:r>
    </w:p>
    <w:p w14:paraId="68C48A32" w14:textId="77777777" w:rsidR="002E6B57" w:rsidRPr="002D6282" w:rsidRDefault="002E6B57" w:rsidP="00EB3345">
      <w:pPr>
        <w:pStyle w:val="Caption"/>
        <w:jc w:val="both"/>
        <w:rPr>
          <w:lang w:val="pt-PT"/>
        </w:rPr>
      </w:pPr>
      <w:bookmarkStart w:id="70" w:name="_Toc170506682"/>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18</w:t>
      </w:r>
      <w:r>
        <w:fldChar w:fldCharType="end"/>
      </w:r>
      <w:r w:rsidRPr="002D6282">
        <w:rPr>
          <w:lang w:val="pt-PT"/>
        </w:rPr>
        <w:t xml:space="preserve">  – Media Consumo Energia Total com o brilho a 0%</w:t>
      </w:r>
      <w:bookmarkEnd w:id="70"/>
    </w:p>
    <w:p w14:paraId="56F69F3E" w14:textId="77777777" w:rsidR="002E6B57" w:rsidRDefault="002E6B57" w:rsidP="00EB3345">
      <w:pPr>
        <w:rPr>
          <w:lang w:val="pt-BR"/>
        </w:rPr>
      </w:pPr>
      <w:r>
        <w:rPr>
          <w:lang w:val="pt-BR"/>
        </w:rPr>
        <w:t xml:space="preserve">           </w:t>
      </w:r>
    </w:p>
    <w:p w14:paraId="4E47E9C2" w14:textId="77777777" w:rsidR="002E6B57" w:rsidRPr="006A1147" w:rsidRDefault="002E6B57" w:rsidP="00EB3345">
      <w:pPr>
        <w:rPr>
          <w:lang w:val="pt-PT"/>
        </w:rPr>
      </w:pPr>
      <w:r w:rsidRPr="006A1147">
        <w:rPr>
          <w:lang w:val="pt-PT"/>
        </w:rPr>
        <w:t xml:space="preserve">Podemos concluir que, com o brilho da tela ajustado a 0%,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15,7</w:t>
      </w:r>
      <w:r>
        <w:rPr>
          <w:lang w:val="pt-PT"/>
        </w:rPr>
        <w:t>8</w:t>
      </w:r>
      <w:r w:rsidRPr="006A1147">
        <w:rPr>
          <w:lang w:val="pt-PT"/>
        </w:rPr>
        <w:t>% do consumo de energia total. Em relação ao UID u0a214</w:t>
      </w:r>
      <w:r>
        <w:rPr>
          <w:lang w:val="pt-PT"/>
        </w:rPr>
        <w:t>(app Youtube)</w:t>
      </w:r>
      <w:r w:rsidRPr="006A1147">
        <w:rPr>
          <w:lang w:val="pt-PT"/>
        </w:rPr>
        <w:t>, concluímos que a sua contribuição para o consumo total do dispositivo é insignificante, representando apenas 0,053% do consumo de energia total.</w:t>
      </w:r>
      <w:r>
        <w:rPr>
          <w:lang w:val="pt-PT"/>
        </w:rPr>
        <w:t xml:space="preserve"> Considerando a média do consumo de energia total é 80.45 joules com um desvio padrão de 91.46 joules</w:t>
      </w:r>
    </w:p>
    <w:p w14:paraId="37DFA852" w14:textId="77777777" w:rsidR="002E6B57" w:rsidRDefault="002E6B57" w:rsidP="00EB3345">
      <w:pPr>
        <w:keepNext/>
      </w:pPr>
      <w:r w:rsidRPr="00653636">
        <w:rPr>
          <w:noProof/>
        </w:rPr>
        <w:lastRenderedPageBreak/>
        <w:drawing>
          <wp:inline distT="0" distB="0" distL="0" distR="0" wp14:anchorId="3FB7BEF2" wp14:editId="07251B84">
            <wp:extent cx="5400675" cy="3767455"/>
            <wp:effectExtent l="0" t="0" r="9525" b="4445"/>
            <wp:docPr id="15404493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3555" name="Imagem 1" descr="Uma imagem com texto, captura de ecrã, número, Tipo de letra&#10;&#10;Descrição gerada automaticamente"/>
                    <pic:cNvPicPr/>
                  </pic:nvPicPr>
                  <pic:blipFill>
                    <a:blip r:embed="rId30"/>
                    <a:stretch>
                      <a:fillRect/>
                    </a:stretch>
                  </pic:blipFill>
                  <pic:spPr>
                    <a:xfrm>
                      <a:off x="0" y="0"/>
                      <a:ext cx="5400675" cy="3767455"/>
                    </a:xfrm>
                    <a:prstGeom prst="rect">
                      <a:avLst/>
                    </a:prstGeom>
                  </pic:spPr>
                </pic:pic>
              </a:graphicData>
            </a:graphic>
          </wp:inline>
        </w:drawing>
      </w:r>
    </w:p>
    <w:p w14:paraId="1A491A66" w14:textId="77777777" w:rsidR="002E6B57" w:rsidRPr="002D6282" w:rsidRDefault="002E6B57" w:rsidP="00EB3345">
      <w:pPr>
        <w:pStyle w:val="Caption"/>
        <w:jc w:val="both"/>
        <w:rPr>
          <w:lang w:val="pt-PT"/>
        </w:rPr>
      </w:pPr>
      <w:bookmarkStart w:id="71" w:name="_Toc170506683"/>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19</w:t>
      </w:r>
      <w:r>
        <w:fldChar w:fldCharType="end"/>
      </w:r>
      <w:r w:rsidRPr="002D6282">
        <w:rPr>
          <w:lang w:val="pt-PT"/>
        </w:rPr>
        <w:t xml:space="preserve"> – Tabela com valores recolhidos para o consumo Energia Total com o brilho a 0%</w:t>
      </w:r>
      <w:bookmarkEnd w:id="71"/>
    </w:p>
    <w:p w14:paraId="01866EE9" w14:textId="77777777" w:rsidR="002E6B57" w:rsidRDefault="002E6B57" w:rsidP="00EB3345">
      <w:pPr>
        <w:rPr>
          <w:lang w:val="pt-BR"/>
        </w:rPr>
      </w:pPr>
    </w:p>
    <w:p w14:paraId="1D59886F"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70506601"/>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7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D3CF1D" w14:textId="77777777" w:rsidR="002E6B57" w:rsidRDefault="002E6B57" w:rsidP="00EB3345">
      <w:pPr>
        <w:keepNext/>
      </w:pPr>
      <w:r w:rsidRPr="00127FE3">
        <w:rPr>
          <w:noProof/>
        </w:rPr>
        <w:drawing>
          <wp:inline distT="0" distB="0" distL="0" distR="0" wp14:anchorId="359D4303" wp14:editId="6D209C6F">
            <wp:extent cx="4963218" cy="1390844"/>
            <wp:effectExtent l="0" t="0" r="8890" b="0"/>
            <wp:docPr id="3134585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6905" name="Imagem 1" descr="Uma imagem com texto, captura de ecrã, Tipo de letra, file&#10;&#10;Descrição gerada automaticamente"/>
                    <pic:cNvPicPr/>
                  </pic:nvPicPr>
                  <pic:blipFill>
                    <a:blip r:embed="rId31"/>
                    <a:stretch>
                      <a:fillRect/>
                    </a:stretch>
                  </pic:blipFill>
                  <pic:spPr>
                    <a:xfrm>
                      <a:off x="0" y="0"/>
                      <a:ext cx="4963218" cy="1390844"/>
                    </a:xfrm>
                    <a:prstGeom prst="rect">
                      <a:avLst/>
                    </a:prstGeom>
                  </pic:spPr>
                </pic:pic>
              </a:graphicData>
            </a:graphic>
          </wp:inline>
        </w:drawing>
      </w:r>
    </w:p>
    <w:p w14:paraId="6EBD40C5" w14:textId="77777777" w:rsidR="002E6B57" w:rsidRPr="002D6282" w:rsidRDefault="002E6B57" w:rsidP="00EB3345">
      <w:pPr>
        <w:pStyle w:val="Caption"/>
        <w:jc w:val="both"/>
        <w:rPr>
          <w:lang w:val="pt-PT"/>
        </w:rPr>
      </w:pPr>
      <w:bookmarkStart w:id="73" w:name="_Toc170506684"/>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20</w:t>
      </w:r>
      <w:r>
        <w:fldChar w:fldCharType="end"/>
      </w:r>
      <w:r w:rsidRPr="002D6282">
        <w:rPr>
          <w:lang w:val="pt-PT"/>
        </w:rPr>
        <w:t xml:space="preserve"> – Cálculo do p-value</w:t>
      </w:r>
      <w:bookmarkEnd w:id="73"/>
    </w:p>
    <w:p w14:paraId="6D6AB4B8" w14:textId="77777777" w:rsidR="002E6B57" w:rsidRPr="00D56A7E" w:rsidRDefault="002E6B57" w:rsidP="00EB3345">
      <w:pPr>
        <w:rPr>
          <w:b/>
          <w:bCs/>
          <w:sz w:val="20"/>
          <w:szCs w:val="20"/>
          <w:lang w:val="pt-BR"/>
        </w:rPr>
      </w:pPr>
    </w:p>
    <w:p w14:paraId="31A3F5B3" w14:textId="77777777" w:rsidR="002E6B57" w:rsidRDefault="002E6B57" w:rsidP="00EB3345">
      <w:pPr>
        <w:rPr>
          <w:lang w:val="pt-BR"/>
        </w:rPr>
      </w:pPr>
      <w:r>
        <w:rPr>
          <w:lang w:val="pt-BR"/>
        </w:rPr>
        <w:t>Para avaliar a hipótese que o brilho do ecrã afeta o consumo de energia foi realizada um teste estatístico na imagem anterior que prova que o p-value encontrado é inferior a 0.05 o que permite rejeitar a hipótese nula em favor da hipótese alternativa.</w:t>
      </w:r>
    </w:p>
    <w:p w14:paraId="7A159B6E" w14:textId="77777777" w:rsidR="002E6B57" w:rsidRDefault="002E6B57" w:rsidP="00EB3345">
      <w:pPr>
        <w:rPr>
          <w:lang w:val="pt-BR"/>
        </w:rPr>
      </w:pPr>
    </w:p>
    <w:p w14:paraId="29F8CF23"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70506602"/>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7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2F3513" w14:textId="77777777" w:rsidR="002E6B57" w:rsidRDefault="002E6B57" w:rsidP="00EB3345">
      <w:pPr>
        <w:rPr>
          <w:lang w:val="pt-BR"/>
        </w:rPr>
      </w:pPr>
      <w:r>
        <w:rPr>
          <w:lang w:val="pt-BR"/>
        </w:rPr>
        <w:t xml:space="preserve">Ao reduzir o brilho do ecrã para 0% durante a reprodução de vídeos no Youtube com uma duração de 2 minutos temos uma redução praticamente inexistente no consumo de energia. Os resultados apontam para uma poupança de </w:t>
      </w:r>
      <w:r w:rsidRPr="002171DA">
        <w:rPr>
          <w:lang w:val="pt-BR"/>
        </w:rPr>
        <w:t>78.04</w:t>
      </w:r>
      <w:r>
        <w:rPr>
          <w:lang w:val="pt-BR"/>
        </w:rPr>
        <w:t xml:space="preserve">% na energia utilizada pelo ecrã em </w:t>
      </w:r>
      <w:r>
        <w:rPr>
          <w:lang w:val="pt-BR"/>
        </w:rPr>
        <w:lastRenderedPageBreak/>
        <w:t xml:space="preserve">comparação com o brilho a 100%, no entanto é apenas um ganho de </w:t>
      </w:r>
      <w:r w:rsidRPr="002338D0">
        <w:rPr>
          <w:lang w:val="pt-BR"/>
        </w:rPr>
        <w:t>3.26</w:t>
      </w:r>
      <w:r>
        <w:rPr>
          <w:lang w:val="pt-BR"/>
        </w:rPr>
        <w:t>% em comparação com o brilho a 25%</w:t>
      </w:r>
    </w:p>
    <w:p w14:paraId="3313FF0F" w14:textId="77777777" w:rsidR="002E6B57" w:rsidRDefault="002E6B57" w:rsidP="00EB3345">
      <w:pPr>
        <w:rPr>
          <w:lang w:val="pt-BR"/>
        </w:rPr>
      </w:pPr>
    </w:p>
    <w:p w14:paraId="212C9E2B" w14:textId="77777777" w:rsidR="002E6B57" w:rsidRDefault="002E6B57" w:rsidP="00EB3345">
      <w:pPr>
        <w:rPr>
          <w:lang w:val="pt-BR"/>
        </w:rPr>
      </w:pPr>
    </w:p>
    <w:p w14:paraId="47BCA88B" w14:textId="77777777" w:rsidR="002E6B57" w:rsidRDefault="002E6B57" w:rsidP="00EB3345">
      <w:pPr>
        <w:rPr>
          <w:lang w:val="pt-BR"/>
        </w:rPr>
      </w:pPr>
    </w:p>
    <w:p w14:paraId="2B9ABCEE" w14:textId="77777777" w:rsidR="002E6B57" w:rsidRDefault="002E6B57" w:rsidP="00EB3345">
      <w:pPr>
        <w:pStyle w:val="Heading4"/>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70506603"/>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brilho da tela</w:t>
      </w:r>
      <w:bookmarkEnd w:id="75"/>
    </w:p>
    <w:p w14:paraId="6A4EC788" w14:textId="77777777" w:rsidR="002E6B57" w:rsidRDefault="002E6B57" w:rsidP="00EB3345">
      <w:pPr>
        <w:rPr>
          <w:lang w:val="pt-BR"/>
        </w:rPr>
      </w:pPr>
      <w:r>
        <w:rPr>
          <w:lang w:val="pt-BR"/>
        </w:rPr>
        <w:t xml:space="preserve">Com base nas análises estatísticas podemos concluir que o p-value é sempre inferior a 0.05 em todos os casos o que permite rejeitar a hipótese nula em favor da hipótese alternativa ou seja o brilho da tela influencia o consumo de energia quando estamos a ver vídeos no youtube. </w:t>
      </w:r>
    </w:p>
    <w:p w14:paraId="6B499AC6" w14:textId="77777777" w:rsidR="002E6B57" w:rsidRPr="00A3475C" w:rsidRDefault="002E6B57" w:rsidP="00EB3345">
      <w:pPr>
        <w:rPr>
          <w:lang w:val="pt-BR"/>
        </w:rPr>
      </w:pPr>
      <w:r>
        <w:rPr>
          <w:lang w:val="pt-BR"/>
        </w:rPr>
        <w:t>Os resultados demonstram que podemos poupar energia do dispositivo destinado a tela, com poupança de energia acima dos 50% ao reduzir o brilho do ecrã para valores abaixo dos 100% logo podemos concluir que uma estratégia eficaz para os usuários adotarem para economizar energia é ajustar o brilho da tela para níveis mais baixos.</w:t>
      </w:r>
    </w:p>
    <w:p w14:paraId="01C38D21" w14:textId="77777777" w:rsidR="002E6B57" w:rsidRDefault="002E6B57" w:rsidP="00EB3345">
      <w:pPr>
        <w:rPr>
          <w:lang w:val="pt-BR"/>
        </w:rPr>
      </w:pPr>
    </w:p>
    <w:p w14:paraId="4609CD61" w14:textId="77777777" w:rsidR="002E6B57" w:rsidRPr="00D24BCD" w:rsidRDefault="002E6B57" w:rsidP="00EB3345">
      <w:pPr>
        <w:pStyle w:val="Heading3"/>
        <w:rPr>
          <w:lang w:val="pt-BR"/>
        </w:rPr>
      </w:pPr>
      <w:bookmarkStart w:id="76" w:name="_Toc170506604"/>
      <w:r w:rsidRPr="00C5499A">
        <w:rPr>
          <w:lang w:val="pt-BR"/>
        </w:rPr>
        <w:t>Teste 2 - Impacto da Lanterna</w:t>
      </w:r>
      <w:r>
        <w:rPr>
          <w:lang w:val="pt-BR"/>
        </w:rPr>
        <w:t xml:space="preserve"> </w:t>
      </w:r>
      <w:r w:rsidRPr="00C5499A">
        <w:rPr>
          <w:lang w:val="pt-BR"/>
        </w:rPr>
        <w:t>no Consumo de Energia:</w:t>
      </w:r>
      <w:bookmarkEnd w:id="76"/>
    </w:p>
    <w:p w14:paraId="0118EA65" w14:textId="77777777" w:rsidR="002E6B57" w:rsidRPr="00C5499A" w:rsidRDefault="002E6B57" w:rsidP="00EB3345">
      <w:pPr>
        <w:rPr>
          <w:lang w:val="pt-BR"/>
        </w:rPr>
      </w:pPr>
      <w:r w:rsidRPr="00C5499A">
        <w:rPr>
          <w:b/>
          <w:bCs/>
          <w:lang w:val="pt-BR"/>
        </w:rPr>
        <w:t>Objetivo:</w:t>
      </w:r>
      <w:r w:rsidRPr="00C5499A">
        <w:rPr>
          <w:lang w:val="pt-BR"/>
        </w:rPr>
        <w:t xml:space="preserve"> Determinar o efeito do uso da lanterna no consumo de energia.</w:t>
      </w:r>
    </w:p>
    <w:p w14:paraId="33E4DB3E" w14:textId="77777777" w:rsidR="002E6B57" w:rsidRPr="00C5499A" w:rsidRDefault="002E6B57" w:rsidP="00EB3345">
      <w:pPr>
        <w:rPr>
          <w:b/>
          <w:bCs/>
          <w:lang w:val="pt-BR"/>
        </w:rPr>
      </w:pPr>
      <w:r w:rsidRPr="00C5499A">
        <w:rPr>
          <w:b/>
          <w:bCs/>
          <w:lang w:val="pt-BR"/>
        </w:rPr>
        <w:t>Hipóteses:</w:t>
      </w:r>
    </w:p>
    <w:p w14:paraId="6DBB95FD" w14:textId="77777777" w:rsidR="002E6B57" w:rsidRPr="00C5499A" w:rsidRDefault="002E6B57" w:rsidP="00EB3345">
      <w:pPr>
        <w:rPr>
          <w:lang w:val="pt-BR"/>
        </w:rPr>
      </w:pPr>
      <w:r w:rsidRPr="00C5499A">
        <w:rPr>
          <w:b/>
          <w:bCs/>
          <w:lang w:val="pt-BR"/>
        </w:rPr>
        <w:t>H0</w:t>
      </w:r>
      <w:r>
        <w:rPr>
          <w:b/>
          <w:bCs/>
          <w:lang w:val="pt-BR"/>
        </w:rPr>
        <w:t>(Hipótese Nula)</w:t>
      </w:r>
      <w:r w:rsidRPr="00C5499A">
        <w:rPr>
          <w:lang w:val="pt-BR"/>
        </w:rPr>
        <w:t>: O uso da lanterna não altera significativamente o consumo de energia</w:t>
      </w:r>
      <w:r>
        <w:rPr>
          <w:lang w:val="pt-BR"/>
        </w:rPr>
        <w:t>.</w:t>
      </w:r>
    </w:p>
    <w:p w14:paraId="507606A7" w14:textId="77777777" w:rsidR="002E6B57" w:rsidRPr="00C5499A" w:rsidRDefault="002E6B57" w:rsidP="00EB3345">
      <w:pPr>
        <w:rPr>
          <w:lang w:val="pt-BR"/>
        </w:rPr>
      </w:pPr>
      <w:r w:rsidRPr="00C5499A">
        <w:rPr>
          <w:b/>
          <w:bCs/>
          <w:lang w:val="pt-BR"/>
        </w:rPr>
        <w:t>H1</w:t>
      </w:r>
      <w:r>
        <w:rPr>
          <w:b/>
          <w:bCs/>
          <w:lang w:val="pt-BR"/>
        </w:rPr>
        <w:t>(Hipótese Alternativa)</w:t>
      </w:r>
      <w:r w:rsidRPr="00C5499A">
        <w:rPr>
          <w:b/>
          <w:bCs/>
          <w:lang w:val="pt-BR"/>
        </w:rPr>
        <w:t>:</w:t>
      </w:r>
      <w:r w:rsidRPr="00C5499A">
        <w:rPr>
          <w:lang w:val="pt-BR"/>
        </w:rPr>
        <w:t xml:space="preserve"> O uso da lanterna altera o consumo de energia</w:t>
      </w:r>
      <w:r>
        <w:rPr>
          <w:lang w:val="pt-BR"/>
        </w:rPr>
        <w:t>.</w:t>
      </w:r>
    </w:p>
    <w:p w14:paraId="5AEA20F0" w14:textId="77777777" w:rsidR="002E6B57" w:rsidRPr="00C5499A" w:rsidRDefault="002E6B57" w:rsidP="00EB3345">
      <w:pPr>
        <w:rPr>
          <w:lang w:val="pt-BR"/>
        </w:rPr>
      </w:pPr>
      <w:r w:rsidRPr="00C5499A">
        <w:rPr>
          <w:b/>
          <w:bCs/>
          <w:lang w:val="pt-BR"/>
        </w:rPr>
        <w:t>Método:</w:t>
      </w:r>
      <w:r w:rsidRPr="00C5499A">
        <w:rPr>
          <w:lang w:val="pt-BR"/>
        </w:rPr>
        <w:t xml:space="preserve"> Uso da câmara com a lanterna ligada por períodos variados (</w:t>
      </w:r>
      <w:r>
        <w:rPr>
          <w:lang w:val="pt-BR"/>
        </w:rPr>
        <w:t>1 minuto, 2minutos</w:t>
      </w:r>
      <w:r w:rsidRPr="00C5499A">
        <w:rPr>
          <w:lang w:val="pt-BR"/>
        </w:rPr>
        <w:t xml:space="preserve">, </w:t>
      </w:r>
      <w:r>
        <w:rPr>
          <w:lang w:val="pt-BR"/>
        </w:rPr>
        <w:t>3</w:t>
      </w:r>
      <w:r w:rsidRPr="00C5499A">
        <w:rPr>
          <w:lang w:val="pt-BR"/>
        </w:rPr>
        <w:t xml:space="preserve"> minutos).</w:t>
      </w:r>
    </w:p>
    <w:p w14:paraId="62FE8315" w14:textId="77777777" w:rsidR="002E6B57" w:rsidRDefault="002E6B57" w:rsidP="00EB3345">
      <w:pPr>
        <w:rPr>
          <w:lang w:val="pt-BR"/>
        </w:rPr>
      </w:pPr>
      <w:r w:rsidRPr="00C5499A">
        <w:rPr>
          <w:b/>
          <w:bCs/>
          <w:lang w:val="pt-BR"/>
        </w:rPr>
        <w:t>Análise:</w:t>
      </w:r>
      <w:r w:rsidRPr="00C5499A">
        <w:rPr>
          <w:lang w:val="pt-BR"/>
        </w:rPr>
        <w:t xml:space="preserve"> Medição do consumo da bateria, seguida de uma análise estatística.</w:t>
      </w:r>
    </w:p>
    <w:p w14:paraId="58F7AC0C"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70506605"/>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Resultados e Análise d</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lanterna desligada durante 3 minutos</w:t>
      </w:r>
      <w:bookmarkEnd w:id="77"/>
    </w:p>
    <w:p w14:paraId="30902605" w14:textId="77777777" w:rsidR="002E6B57" w:rsidRDefault="002E6B57" w:rsidP="00EB3345">
      <w:pPr>
        <w:keepNext/>
      </w:pPr>
      <w:r w:rsidRPr="00C91F20">
        <w:rPr>
          <w:noProof/>
        </w:rPr>
        <w:drawing>
          <wp:inline distT="0" distB="0" distL="0" distR="0" wp14:anchorId="171E4011" wp14:editId="7E8C9BD2">
            <wp:extent cx="5400675" cy="3472815"/>
            <wp:effectExtent l="0" t="0" r="9525" b="0"/>
            <wp:docPr id="1480763674"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93167" name="Picture 1" descr="A graph of energy consumption&#10;&#10;Description automatically generated"/>
                    <pic:cNvPicPr/>
                  </pic:nvPicPr>
                  <pic:blipFill>
                    <a:blip r:embed="rId32"/>
                    <a:stretch>
                      <a:fillRect/>
                    </a:stretch>
                  </pic:blipFill>
                  <pic:spPr>
                    <a:xfrm>
                      <a:off x="0" y="0"/>
                      <a:ext cx="5400675" cy="3472815"/>
                    </a:xfrm>
                    <a:prstGeom prst="rect">
                      <a:avLst/>
                    </a:prstGeom>
                  </pic:spPr>
                </pic:pic>
              </a:graphicData>
            </a:graphic>
          </wp:inline>
        </w:drawing>
      </w:r>
    </w:p>
    <w:p w14:paraId="250F699B" w14:textId="77777777" w:rsidR="002E6B57" w:rsidRPr="00C81A96" w:rsidRDefault="002E6B57" w:rsidP="00EB3345">
      <w:pPr>
        <w:pStyle w:val="Caption"/>
        <w:jc w:val="both"/>
        <w:rPr>
          <w:lang w:val="pt-PT"/>
        </w:rPr>
      </w:pPr>
      <w:bookmarkStart w:id="78" w:name="_Toc170506685"/>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21</w:t>
      </w:r>
      <w:r>
        <w:fldChar w:fldCharType="end"/>
      </w:r>
      <w:r w:rsidRPr="00C81A96">
        <w:rPr>
          <w:lang w:val="pt-PT"/>
        </w:rPr>
        <w:t xml:space="preserve"> – Media Consumo Energia Total com a lanterna desligada durante 3 minutos</w:t>
      </w:r>
      <w:bookmarkEnd w:id="78"/>
    </w:p>
    <w:p w14:paraId="5B532657" w14:textId="77777777" w:rsidR="002E6B57" w:rsidRPr="00C91F20" w:rsidRDefault="002E6B57" w:rsidP="00EB3345">
      <w:pPr>
        <w:pStyle w:val="Caption"/>
        <w:jc w:val="both"/>
        <w:rPr>
          <w:lang w:val="pt-BR"/>
        </w:rPr>
      </w:pPr>
      <w:r>
        <w:rPr>
          <w:lang w:val="pt-BR"/>
        </w:rPr>
        <w:t xml:space="preserve">   </w:t>
      </w:r>
    </w:p>
    <w:p w14:paraId="1FF2B8F1" w14:textId="77777777" w:rsidR="002E6B57" w:rsidRDefault="002E6B57" w:rsidP="00EB3345">
      <w:pPr>
        <w:rPr>
          <w:lang w:val="pt-BR"/>
        </w:rPr>
      </w:pPr>
      <w:r w:rsidRPr="006A1147">
        <w:rPr>
          <w:lang w:val="pt-PT"/>
        </w:rPr>
        <w:t xml:space="preserve">Podemos concluir que, </w:t>
      </w:r>
      <w:r>
        <w:rPr>
          <w:lang w:val="pt-PT"/>
        </w:rPr>
        <w:t>com a lanterna desligada durante 3 minutos</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Em relação ao UID u0a</w:t>
      </w:r>
      <w:r>
        <w:rPr>
          <w:lang w:val="pt-PT"/>
        </w:rPr>
        <w:t>428(app Lanterna)</w:t>
      </w:r>
      <w:r w:rsidRPr="006A1147">
        <w:rPr>
          <w:lang w:val="pt-PT"/>
        </w:rPr>
        <w:t xml:space="preserve">, concluímos que a sua contribuição para o consumo total do dispositivo </w:t>
      </w:r>
      <w:r>
        <w:rPr>
          <w:lang w:val="pt-PT"/>
        </w:rPr>
        <w:t xml:space="preserve">representa 0.01% </w:t>
      </w:r>
      <w:r w:rsidRPr="006A1147">
        <w:rPr>
          <w:lang w:val="pt-PT"/>
        </w:rPr>
        <w:t>do consumo de energia total.</w:t>
      </w:r>
      <w:r w:rsidRPr="003C4CEF">
        <w:rPr>
          <w:lang w:val="pt-PT"/>
        </w:rPr>
        <w:t xml:space="preserve"> </w:t>
      </w:r>
      <w:r w:rsidRPr="006A1147">
        <w:rPr>
          <w:lang w:val="pt-PT"/>
        </w:rPr>
        <w:t>Observamos também que, o Screen Energy consum</w:t>
      </w:r>
      <w:r>
        <w:rPr>
          <w:lang w:val="pt-PT"/>
        </w:rPr>
        <w:t>e</w:t>
      </w:r>
      <w:r w:rsidRPr="006A1147">
        <w:rPr>
          <w:lang w:val="pt-PT"/>
        </w:rPr>
        <w:t xml:space="preserve"> uma quantidade </w:t>
      </w:r>
      <w:r>
        <w:rPr>
          <w:lang w:val="pt-PT"/>
        </w:rPr>
        <w:t>muito superior</w:t>
      </w:r>
      <w:r w:rsidRPr="006A1147">
        <w:rPr>
          <w:lang w:val="pt-PT"/>
        </w:rPr>
        <w:t xml:space="preserve"> de energia, representa </w:t>
      </w:r>
      <w:r>
        <w:rPr>
          <w:lang w:val="pt-PT"/>
        </w:rPr>
        <w:t>30.09</w:t>
      </w:r>
      <w:r w:rsidRPr="006A1147">
        <w:rPr>
          <w:lang w:val="pt-PT"/>
        </w:rPr>
        <w:t>% do consumo de energia total.</w:t>
      </w:r>
      <w:r>
        <w:rPr>
          <w:lang w:val="pt-PT"/>
        </w:rPr>
        <w:t xml:space="preserve"> Considerando a média do consumo de energia total é 97.18 joules com um desvio padrão de 93.86 joules</w:t>
      </w:r>
    </w:p>
    <w:p w14:paraId="3DADA727" w14:textId="77777777" w:rsidR="002E6B57" w:rsidRPr="00C91F20" w:rsidRDefault="002E6B57" w:rsidP="00EB3345">
      <w:pPr>
        <w:rPr>
          <w:lang w:val="pt-BR"/>
        </w:rPr>
      </w:pPr>
    </w:p>
    <w:p w14:paraId="49F26673" w14:textId="77777777" w:rsidR="002E6B57" w:rsidRDefault="002E6B57" w:rsidP="00EB3345">
      <w:pPr>
        <w:keepNext/>
      </w:pPr>
      <w:r w:rsidRPr="00C91F20">
        <w:rPr>
          <w:noProof/>
        </w:rPr>
        <w:lastRenderedPageBreak/>
        <w:drawing>
          <wp:inline distT="0" distB="0" distL="0" distR="0" wp14:anchorId="7342CAB6" wp14:editId="64679908">
            <wp:extent cx="5400675" cy="4003040"/>
            <wp:effectExtent l="0" t="0" r="9525" b="0"/>
            <wp:docPr id="336302432"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0710" name="Picture 1" descr="A table with numbers and lines&#10;&#10;Description automatically generated"/>
                    <pic:cNvPicPr/>
                  </pic:nvPicPr>
                  <pic:blipFill>
                    <a:blip r:embed="rId33"/>
                    <a:stretch>
                      <a:fillRect/>
                    </a:stretch>
                  </pic:blipFill>
                  <pic:spPr>
                    <a:xfrm>
                      <a:off x="0" y="0"/>
                      <a:ext cx="5400675" cy="4003040"/>
                    </a:xfrm>
                    <a:prstGeom prst="rect">
                      <a:avLst/>
                    </a:prstGeom>
                  </pic:spPr>
                </pic:pic>
              </a:graphicData>
            </a:graphic>
          </wp:inline>
        </w:drawing>
      </w:r>
    </w:p>
    <w:p w14:paraId="7351171A" w14:textId="77777777" w:rsidR="002E6B57" w:rsidRPr="00C81A96" w:rsidRDefault="002E6B57" w:rsidP="00EB3345">
      <w:pPr>
        <w:pStyle w:val="Caption"/>
        <w:jc w:val="both"/>
        <w:rPr>
          <w:lang w:val="pt-PT"/>
        </w:rPr>
      </w:pPr>
      <w:bookmarkStart w:id="79" w:name="_Toc170506686"/>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22</w:t>
      </w:r>
      <w:r>
        <w:fldChar w:fldCharType="end"/>
      </w:r>
      <w:r w:rsidRPr="00C81A96">
        <w:rPr>
          <w:lang w:val="pt-PT"/>
        </w:rPr>
        <w:t xml:space="preserve"> – Tabela com valores recolhidos para o consumo Energia Total com a lanterna desligada durante 3 minutos.</w:t>
      </w:r>
      <w:bookmarkEnd w:id="79"/>
    </w:p>
    <w:p w14:paraId="08F02BAC" w14:textId="77777777" w:rsidR="002E6B57" w:rsidRDefault="002E6B57" w:rsidP="00EB3345">
      <w:pPr>
        <w:rPr>
          <w:lang w:val="pt-BR"/>
        </w:rPr>
      </w:pPr>
    </w:p>
    <w:p w14:paraId="00C81644"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7050660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8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0AEBB3" w14:textId="77777777" w:rsidR="002E6B57" w:rsidRDefault="002E6B57" w:rsidP="00EB3345">
      <w:pPr>
        <w:keepNext/>
      </w:pPr>
      <w:r w:rsidRPr="00C91F20">
        <w:rPr>
          <w:noProof/>
        </w:rPr>
        <w:drawing>
          <wp:inline distT="0" distB="0" distL="0" distR="0" wp14:anchorId="7566BDEA" wp14:editId="0190BD70">
            <wp:extent cx="4906060" cy="1381318"/>
            <wp:effectExtent l="0" t="0" r="8890" b="9525"/>
            <wp:docPr id="471709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5277" name="Picture 1" descr="A screenshot of a computer&#10;&#10;Description automatically generated"/>
                    <pic:cNvPicPr/>
                  </pic:nvPicPr>
                  <pic:blipFill>
                    <a:blip r:embed="rId34"/>
                    <a:stretch>
                      <a:fillRect/>
                    </a:stretch>
                  </pic:blipFill>
                  <pic:spPr>
                    <a:xfrm>
                      <a:off x="0" y="0"/>
                      <a:ext cx="4906060" cy="1381318"/>
                    </a:xfrm>
                    <a:prstGeom prst="rect">
                      <a:avLst/>
                    </a:prstGeom>
                  </pic:spPr>
                </pic:pic>
              </a:graphicData>
            </a:graphic>
          </wp:inline>
        </w:drawing>
      </w:r>
    </w:p>
    <w:p w14:paraId="1900DFF6" w14:textId="77777777" w:rsidR="002E6B57" w:rsidRPr="00C81A96" w:rsidRDefault="002E6B57" w:rsidP="00EB3345">
      <w:pPr>
        <w:pStyle w:val="Caption"/>
        <w:jc w:val="both"/>
        <w:rPr>
          <w:lang w:val="pt-PT"/>
        </w:rPr>
      </w:pPr>
      <w:bookmarkStart w:id="81" w:name="_Toc170506687"/>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23</w:t>
      </w:r>
      <w:r>
        <w:fldChar w:fldCharType="end"/>
      </w:r>
      <w:r w:rsidRPr="00C81A96">
        <w:rPr>
          <w:lang w:val="pt-PT"/>
        </w:rPr>
        <w:t xml:space="preserve"> – Cálculo do p-value</w:t>
      </w:r>
      <w:bookmarkEnd w:id="81"/>
    </w:p>
    <w:p w14:paraId="519CAC9B" w14:textId="77777777" w:rsidR="002E6B57" w:rsidRPr="00C81A96" w:rsidRDefault="002E6B57" w:rsidP="00EB3345">
      <w:pPr>
        <w:pStyle w:val="Caption"/>
        <w:jc w:val="both"/>
        <w:rPr>
          <w:lang w:val="pt-PT"/>
        </w:rPr>
      </w:pPr>
    </w:p>
    <w:p w14:paraId="02969C67" w14:textId="77777777" w:rsidR="002E6B57" w:rsidRPr="00D56A7E" w:rsidRDefault="002E6B57" w:rsidP="00EB3345">
      <w:pPr>
        <w:rPr>
          <w:b/>
          <w:bCs/>
          <w:sz w:val="20"/>
          <w:szCs w:val="20"/>
          <w:lang w:val="pt-BR"/>
        </w:rPr>
      </w:pPr>
    </w:p>
    <w:p w14:paraId="66FACE5E" w14:textId="77777777" w:rsidR="002E6B57" w:rsidRDefault="002E6B57" w:rsidP="00EB3345">
      <w:pPr>
        <w:rPr>
          <w:lang w:val="pt-BR"/>
        </w:rPr>
      </w:pPr>
      <w:r>
        <w:rPr>
          <w:lang w:val="pt-BR"/>
        </w:rPr>
        <w:t>Para avaliar a hipótese que o uso da lanterna afeta o consumo de energia foi realizada um teste estatístico na imagem anterior que prova que o p-value encontrado é inferior a 0.05 o que permite rejeitar a hipótese nula em favor da hipótese alternativa.</w:t>
      </w:r>
    </w:p>
    <w:p w14:paraId="3ECBD9C5" w14:textId="77777777" w:rsidR="002E6B57" w:rsidRPr="00CE7B72" w:rsidRDefault="002E6B57" w:rsidP="00EB3345">
      <w:pPr>
        <w:rPr>
          <w:lang w:val="pt-PT"/>
        </w:rPr>
      </w:pPr>
    </w:p>
    <w:p w14:paraId="2D6E4172" w14:textId="77777777" w:rsidR="002E6B57" w:rsidRDefault="002E6B57" w:rsidP="00EB3345">
      <w:pPr>
        <w:rPr>
          <w:lang w:val="pt-BR"/>
        </w:rPr>
      </w:pPr>
    </w:p>
    <w:p w14:paraId="79D174F2"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70506607"/>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8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807381" w14:textId="77777777" w:rsidR="002E6B57" w:rsidRPr="00CE7B72" w:rsidRDefault="002E6B57" w:rsidP="00EB3345">
      <w:pPr>
        <w:rPr>
          <w:lang w:val="pt-PT"/>
        </w:rPr>
      </w:pPr>
      <w:r w:rsidRPr="00CE7B72">
        <w:rPr>
          <w:lang w:val="pt-PT"/>
        </w:rPr>
        <w:t>O consumo de energia com a lanterna desligada</w:t>
      </w:r>
      <w:r>
        <w:rPr>
          <w:lang w:val="pt-PT"/>
        </w:rPr>
        <w:t xml:space="preserve"> durante 3 min</w:t>
      </w:r>
      <w:r w:rsidRPr="00CE7B72">
        <w:rPr>
          <w:lang w:val="pt-PT"/>
        </w:rPr>
        <w:t xml:space="preserve"> indica que o maior consumo está no total do dispositivo (Computed Drain), seguido pelo Screen Energy, que tem um impacto significativo. O impacto do UID u0a428 (aplicação Lanterna) é praticamente insignificante.</w:t>
      </w:r>
    </w:p>
    <w:p w14:paraId="21DC04FD" w14:textId="77777777" w:rsidR="002E6B57" w:rsidRDefault="002E6B57" w:rsidP="00EB3345">
      <w:pPr>
        <w:rPr>
          <w:lang w:val="pt-BR"/>
        </w:rPr>
      </w:pPr>
    </w:p>
    <w:p w14:paraId="10B831C2" w14:textId="77777777" w:rsidR="002E6B57" w:rsidRDefault="002E6B57" w:rsidP="00EB3345">
      <w:pPr>
        <w:rPr>
          <w:lang w:val="pt-BR"/>
        </w:rPr>
      </w:pPr>
    </w:p>
    <w:p w14:paraId="05599CC6" w14:textId="77777777" w:rsidR="002E6B57" w:rsidRDefault="002E6B57" w:rsidP="00EB3345">
      <w:pPr>
        <w:rPr>
          <w:lang w:val="pt-BR"/>
        </w:rPr>
      </w:pPr>
    </w:p>
    <w:p w14:paraId="59DFFB5F" w14:textId="77777777" w:rsidR="002E6B57" w:rsidRDefault="002E6B57" w:rsidP="00EB3345">
      <w:pPr>
        <w:rPr>
          <w:lang w:val="pt-BR"/>
        </w:rPr>
      </w:pPr>
    </w:p>
    <w:p w14:paraId="00BB4222" w14:textId="77777777" w:rsidR="002E6B57" w:rsidRDefault="002E6B57" w:rsidP="00EB3345">
      <w:pPr>
        <w:rPr>
          <w:lang w:val="pt-BR"/>
        </w:rPr>
      </w:pPr>
    </w:p>
    <w:p w14:paraId="2AE4C4EE" w14:textId="77777777" w:rsidR="002E6B57" w:rsidRDefault="002E6B57" w:rsidP="00EB3345">
      <w:pPr>
        <w:rPr>
          <w:lang w:val="pt-BR"/>
        </w:rPr>
      </w:pPr>
    </w:p>
    <w:p w14:paraId="2563A93E" w14:textId="77777777" w:rsidR="002E6B57" w:rsidRPr="00C5499A" w:rsidRDefault="002E6B57" w:rsidP="00EB3345">
      <w:pPr>
        <w:rPr>
          <w:lang w:val="pt-BR"/>
        </w:rPr>
      </w:pPr>
    </w:p>
    <w:p w14:paraId="7B607923" w14:textId="77777777" w:rsidR="002E6B57" w:rsidRDefault="002E6B57" w:rsidP="00EB3345">
      <w:pPr>
        <w:rPr>
          <w:lang w:val="pt-BR"/>
        </w:rPr>
      </w:pPr>
    </w:p>
    <w:p w14:paraId="3F143275" w14:textId="77777777" w:rsidR="002E6B57" w:rsidRDefault="002E6B57" w:rsidP="00EB3345">
      <w:pPr>
        <w:rPr>
          <w:lang w:val="pt-BR"/>
        </w:rPr>
      </w:pPr>
    </w:p>
    <w:p w14:paraId="04E0829B"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70506608"/>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do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lanterna desligada durante 2 minutos</w:t>
      </w:r>
      <w:bookmarkEnd w:id="83"/>
    </w:p>
    <w:p w14:paraId="33FF2E74" w14:textId="77777777" w:rsidR="002E6B57" w:rsidRDefault="002E6B57" w:rsidP="00EB3345">
      <w:pPr>
        <w:keepNext/>
      </w:pPr>
      <w:r w:rsidRPr="005121FF">
        <w:rPr>
          <w:noProof/>
        </w:rPr>
        <w:drawing>
          <wp:inline distT="0" distB="0" distL="0" distR="0" wp14:anchorId="28C015E1" wp14:editId="6C142850">
            <wp:extent cx="5400675" cy="3575050"/>
            <wp:effectExtent l="0" t="0" r="9525" b="6350"/>
            <wp:docPr id="2056886734" name="Picture 1" descr="A graph with a bar and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45223" name="Picture 1" descr="A graph with a bar and a number of bars&#10;&#10;Description automatically generated with medium confidence"/>
                    <pic:cNvPicPr/>
                  </pic:nvPicPr>
                  <pic:blipFill>
                    <a:blip r:embed="rId35"/>
                    <a:stretch>
                      <a:fillRect/>
                    </a:stretch>
                  </pic:blipFill>
                  <pic:spPr>
                    <a:xfrm>
                      <a:off x="0" y="0"/>
                      <a:ext cx="5400675" cy="3575050"/>
                    </a:xfrm>
                    <a:prstGeom prst="rect">
                      <a:avLst/>
                    </a:prstGeom>
                  </pic:spPr>
                </pic:pic>
              </a:graphicData>
            </a:graphic>
          </wp:inline>
        </w:drawing>
      </w:r>
    </w:p>
    <w:p w14:paraId="5FA5F02E" w14:textId="77777777" w:rsidR="002E6B57" w:rsidRPr="00C81A96" w:rsidRDefault="002E6B57" w:rsidP="00EB3345">
      <w:pPr>
        <w:pStyle w:val="Caption"/>
        <w:jc w:val="both"/>
        <w:rPr>
          <w:lang w:val="pt-PT"/>
        </w:rPr>
      </w:pPr>
      <w:bookmarkStart w:id="84" w:name="_Toc170506688"/>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24</w:t>
      </w:r>
      <w:r>
        <w:fldChar w:fldCharType="end"/>
      </w:r>
      <w:r w:rsidRPr="00C81A96">
        <w:rPr>
          <w:lang w:val="pt-PT"/>
        </w:rPr>
        <w:t xml:space="preserve"> – Media Consumo Energia Total com a lanterna desligada durante 2 minutos</w:t>
      </w:r>
      <w:bookmarkEnd w:id="84"/>
    </w:p>
    <w:p w14:paraId="7BFBFEF5" w14:textId="77777777" w:rsidR="002E6B57" w:rsidRPr="005121FF" w:rsidRDefault="002E6B57" w:rsidP="00EB3345">
      <w:pPr>
        <w:rPr>
          <w:lang w:val="pt-BR"/>
        </w:rPr>
      </w:pPr>
    </w:p>
    <w:p w14:paraId="0D70EC93" w14:textId="77777777" w:rsidR="002E6B57" w:rsidRDefault="002E6B57" w:rsidP="00EB3345">
      <w:pPr>
        <w:rPr>
          <w:lang w:val="pt-BR"/>
        </w:rPr>
      </w:pPr>
      <w:r w:rsidRPr="006A1147">
        <w:rPr>
          <w:lang w:val="pt-PT"/>
        </w:rPr>
        <w:t xml:space="preserve">Podemos concluir que, </w:t>
      </w:r>
      <w:r>
        <w:rPr>
          <w:lang w:val="pt-PT"/>
        </w:rPr>
        <w:t>com a lanterna desligada durante 2 minutos</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Em relação ao UID u0a</w:t>
      </w:r>
      <w:r>
        <w:rPr>
          <w:lang w:val="pt-PT"/>
        </w:rPr>
        <w:t>428(app Lanterna)</w:t>
      </w:r>
      <w:r w:rsidRPr="006A1147">
        <w:rPr>
          <w:lang w:val="pt-PT"/>
        </w:rPr>
        <w:t xml:space="preserve">, concluímos que a sua contribuição para o consumo total do dispositivo </w:t>
      </w:r>
      <w:r>
        <w:rPr>
          <w:lang w:val="pt-PT"/>
        </w:rPr>
        <w:t xml:space="preserve">representa </w:t>
      </w:r>
      <w:r>
        <w:rPr>
          <w:lang w:val="pt-PT"/>
        </w:rPr>
        <w:lastRenderedPageBreak/>
        <w:t xml:space="preserve">0.01% </w:t>
      </w:r>
      <w:r w:rsidRPr="006A1147">
        <w:rPr>
          <w:lang w:val="pt-PT"/>
        </w:rPr>
        <w:t>do consumo de energia total.</w:t>
      </w:r>
      <w:r w:rsidRPr="003C4CEF">
        <w:rPr>
          <w:lang w:val="pt-PT"/>
        </w:rPr>
        <w:t xml:space="preserve"> </w:t>
      </w:r>
      <w:r w:rsidRPr="006A1147">
        <w:rPr>
          <w:lang w:val="pt-PT"/>
        </w:rPr>
        <w:t>Observamos também que, o Screen Energy consum</w:t>
      </w:r>
      <w:r>
        <w:rPr>
          <w:lang w:val="pt-PT"/>
        </w:rPr>
        <w:t>e</w:t>
      </w:r>
      <w:r w:rsidRPr="006A1147">
        <w:rPr>
          <w:lang w:val="pt-PT"/>
        </w:rPr>
        <w:t xml:space="preserve"> uma quantidade </w:t>
      </w:r>
      <w:r>
        <w:rPr>
          <w:lang w:val="pt-PT"/>
        </w:rPr>
        <w:t>muito superior</w:t>
      </w:r>
      <w:r w:rsidRPr="006A1147">
        <w:rPr>
          <w:lang w:val="pt-PT"/>
        </w:rPr>
        <w:t xml:space="preserve"> de energia, representa </w:t>
      </w:r>
      <w:r>
        <w:rPr>
          <w:lang w:val="pt-PT"/>
        </w:rPr>
        <w:t>30.21</w:t>
      </w:r>
      <w:r w:rsidRPr="006A1147">
        <w:rPr>
          <w:lang w:val="pt-PT"/>
        </w:rPr>
        <w:t>% do consumo de energia total.</w:t>
      </w:r>
      <w:r w:rsidRPr="00727241">
        <w:rPr>
          <w:lang w:val="pt-PT"/>
        </w:rPr>
        <w:t xml:space="preserve"> </w:t>
      </w:r>
      <w:r>
        <w:rPr>
          <w:lang w:val="pt-PT"/>
        </w:rPr>
        <w:t>Considerando a média do consumo de energia total é 65.95 joules com um desvio padrão de 63.61 joules</w:t>
      </w:r>
    </w:p>
    <w:p w14:paraId="403088B6" w14:textId="77777777" w:rsidR="002E6B57" w:rsidRPr="005121FF" w:rsidRDefault="002E6B57" w:rsidP="00EB3345">
      <w:pPr>
        <w:pStyle w:val="Caption"/>
        <w:jc w:val="both"/>
        <w:rPr>
          <w:lang w:val="pt-BR"/>
        </w:rPr>
      </w:pPr>
      <w:r>
        <w:rPr>
          <w:lang w:val="pt-BR"/>
        </w:rPr>
        <w:t xml:space="preserve">       </w:t>
      </w:r>
    </w:p>
    <w:p w14:paraId="20F988A2" w14:textId="77777777" w:rsidR="002E6B57" w:rsidRDefault="002E6B57" w:rsidP="00EB3345">
      <w:pPr>
        <w:keepNext/>
      </w:pPr>
      <w:r w:rsidRPr="005121FF">
        <w:rPr>
          <w:noProof/>
        </w:rPr>
        <w:drawing>
          <wp:inline distT="0" distB="0" distL="0" distR="0" wp14:anchorId="5C5B66A8" wp14:editId="397E1851">
            <wp:extent cx="5400675" cy="3946525"/>
            <wp:effectExtent l="0" t="0" r="9525" b="0"/>
            <wp:docPr id="13015752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0500" name="Picture 1" descr="A screenshot of a graph&#10;&#10;Description automatically generated"/>
                    <pic:cNvPicPr/>
                  </pic:nvPicPr>
                  <pic:blipFill>
                    <a:blip r:embed="rId36"/>
                    <a:stretch>
                      <a:fillRect/>
                    </a:stretch>
                  </pic:blipFill>
                  <pic:spPr>
                    <a:xfrm>
                      <a:off x="0" y="0"/>
                      <a:ext cx="5400675" cy="3946525"/>
                    </a:xfrm>
                    <a:prstGeom prst="rect">
                      <a:avLst/>
                    </a:prstGeom>
                  </pic:spPr>
                </pic:pic>
              </a:graphicData>
            </a:graphic>
          </wp:inline>
        </w:drawing>
      </w:r>
    </w:p>
    <w:p w14:paraId="1FFB7284" w14:textId="77777777" w:rsidR="002E6B57" w:rsidRPr="00C81A96" w:rsidRDefault="002E6B57" w:rsidP="00EB3345">
      <w:pPr>
        <w:pStyle w:val="Caption"/>
        <w:jc w:val="both"/>
        <w:rPr>
          <w:lang w:val="pt-PT"/>
        </w:rPr>
      </w:pPr>
      <w:bookmarkStart w:id="85" w:name="_Toc170506689"/>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25</w:t>
      </w:r>
      <w:r>
        <w:fldChar w:fldCharType="end"/>
      </w:r>
      <w:r w:rsidRPr="00C81A96">
        <w:rPr>
          <w:lang w:val="pt-PT"/>
        </w:rPr>
        <w:t xml:space="preserve"> – Tabela com valores recolhidos para o consumo Energia Total com a lanterna desligada durante 2 minutos.</w:t>
      </w:r>
      <w:bookmarkEnd w:id="85"/>
    </w:p>
    <w:p w14:paraId="0C64E642" w14:textId="77777777" w:rsidR="002E6B57" w:rsidRDefault="002E6B57" w:rsidP="00EB3345">
      <w:pPr>
        <w:rPr>
          <w:lang w:val="pt-BR"/>
        </w:rPr>
      </w:pPr>
    </w:p>
    <w:p w14:paraId="15E21D37"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70506609"/>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8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87730A" w14:textId="77777777" w:rsidR="002E6B57" w:rsidRDefault="002E6B57" w:rsidP="00EB3345">
      <w:pPr>
        <w:keepNext/>
      </w:pPr>
      <w:r w:rsidRPr="005121FF">
        <w:rPr>
          <w:noProof/>
        </w:rPr>
        <w:drawing>
          <wp:inline distT="0" distB="0" distL="0" distR="0" wp14:anchorId="3577BABC" wp14:editId="4D4399EF">
            <wp:extent cx="4934639" cy="1428949"/>
            <wp:effectExtent l="0" t="0" r="0" b="0"/>
            <wp:docPr id="4882266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6008" name="Picture 1" descr="A screenshot of a computer error&#10;&#10;Description automatically generated"/>
                    <pic:cNvPicPr/>
                  </pic:nvPicPr>
                  <pic:blipFill>
                    <a:blip r:embed="rId37"/>
                    <a:stretch>
                      <a:fillRect/>
                    </a:stretch>
                  </pic:blipFill>
                  <pic:spPr>
                    <a:xfrm>
                      <a:off x="0" y="0"/>
                      <a:ext cx="4934639" cy="1428949"/>
                    </a:xfrm>
                    <a:prstGeom prst="rect">
                      <a:avLst/>
                    </a:prstGeom>
                  </pic:spPr>
                </pic:pic>
              </a:graphicData>
            </a:graphic>
          </wp:inline>
        </w:drawing>
      </w:r>
    </w:p>
    <w:p w14:paraId="4D5518FB" w14:textId="77777777" w:rsidR="002E6B57" w:rsidRPr="00C81A96" w:rsidRDefault="002E6B57" w:rsidP="00EB3345">
      <w:pPr>
        <w:pStyle w:val="Caption"/>
        <w:jc w:val="both"/>
        <w:rPr>
          <w:lang w:val="pt-PT"/>
        </w:rPr>
      </w:pPr>
      <w:bookmarkStart w:id="87" w:name="_Toc170506690"/>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26</w:t>
      </w:r>
      <w:r>
        <w:fldChar w:fldCharType="end"/>
      </w:r>
      <w:r w:rsidRPr="00C81A96">
        <w:rPr>
          <w:lang w:val="pt-PT"/>
        </w:rPr>
        <w:t xml:space="preserve"> – Cálculo do p-value</w:t>
      </w:r>
      <w:bookmarkEnd w:id="87"/>
    </w:p>
    <w:p w14:paraId="54AC208F" w14:textId="77777777" w:rsidR="002E6B57" w:rsidRPr="00D56A7E" w:rsidRDefault="002E6B57" w:rsidP="00EB3345">
      <w:pPr>
        <w:rPr>
          <w:b/>
          <w:bCs/>
          <w:sz w:val="20"/>
          <w:szCs w:val="20"/>
          <w:lang w:val="pt-BR"/>
        </w:rPr>
      </w:pPr>
    </w:p>
    <w:p w14:paraId="6A6A03CF" w14:textId="77777777" w:rsidR="002E6B57" w:rsidRDefault="002E6B57" w:rsidP="00EB3345">
      <w:pPr>
        <w:rPr>
          <w:lang w:val="pt-BR"/>
        </w:rPr>
      </w:pPr>
      <w:r>
        <w:rPr>
          <w:lang w:val="pt-BR"/>
        </w:rPr>
        <w:t>Para avaliar a hipótese que o uso da lanterna afeta o consumo de energia foi realizada um teste estatístico na imagem anterior que prova que o p-value encontrado é inferior a 0.05 o que permite rejeitar a hipótese nula em favor da hipótese alternativa.</w:t>
      </w:r>
    </w:p>
    <w:p w14:paraId="002111B1" w14:textId="77777777" w:rsidR="002E6B57" w:rsidRDefault="002E6B57" w:rsidP="00EB3345">
      <w:pPr>
        <w:rPr>
          <w:lang w:val="pt-BR"/>
        </w:rPr>
      </w:pPr>
    </w:p>
    <w:p w14:paraId="0FB05F96"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70506610"/>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8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4FBE61" w14:textId="77777777" w:rsidR="002E6B57" w:rsidRPr="00CE7B72" w:rsidRDefault="002E6B57" w:rsidP="00EB3345">
      <w:pPr>
        <w:rPr>
          <w:lang w:val="pt-PT"/>
        </w:rPr>
      </w:pPr>
      <w:r w:rsidRPr="00CE7B72">
        <w:rPr>
          <w:lang w:val="pt-PT"/>
        </w:rPr>
        <w:t>O consumo de energia com a lanterna desligada</w:t>
      </w:r>
      <w:r>
        <w:rPr>
          <w:lang w:val="pt-PT"/>
        </w:rPr>
        <w:t xml:space="preserve"> durante 2 min</w:t>
      </w:r>
      <w:r w:rsidRPr="00CE7B72">
        <w:rPr>
          <w:lang w:val="pt-PT"/>
        </w:rPr>
        <w:t xml:space="preserve"> indica que o maior consumo está no total do dispositivo (Computed Drain), seguido pelo Screen Energy, que tem um impacto significativo. O impacto do UID u0a428 (aplicação Lanterna) é praticamente insignificante.</w:t>
      </w:r>
    </w:p>
    <w:p w14:paraId="1A4782FD" w14:textId="77777777" w:rsidR="002E6B57" w:rsidRPr="00CE7B72" w:rsidRDefault="002E6B57" w:rsidP="00EB3345">
      <w:pPr>
        <w:rPr>
          <w:lang w:val="pt-PT"/>
        </w:rPr>
      </w:pPr>
    </w:p>
    <w:p w14:paraId="4478D13E" w14:textId="77777777" w:rsidR="002E6B57" w:rsidRDefault="002E6B57" w:rsidP="00EB3345">
      <w:pPr>
        <w:rPr>
          <w:lang w:val="pt-BR"/>
        </w:rPr>
      </w:pPr>
    </w:p>
    <w:p w14:paraId="6A000D3D" w14:textId="77777777" w:rsidR="002E6B57" w:rsidRDefault="002E6B57" w:rsidP="00EB3345">
      <w:pPr>
        <w:rPr>
          <w:lang w:val="pt-BR"/>
        </w:rPr>
      </w:pPr>
    </w:p>
    <w:p w14:paraId="1F08D592" w14:textId="77777777" w:rsidR="002E6B57" w:rsidRDefault="002E6B57" w:rsidP="00EB3345">
      <w:pPr>
        <w:rPr>
          <w:lang w:val="pt-BR"/>
        </w:rPr>
      </w:pPr>
    </w:p>
    <w:p w14:paraId="30F617E8" w14:textId="77777777" w:rsidR="002E6B57" w:rsidRDefault="002E6B57" w:rsidP="00EB3345">
      <w:pPr>
        <w:rPr>
          <w:lang w:val="pt-BR"/>
        </w:rPr>
      </w:pPr>
    </w:p>
    <w:p w14:paraId="6BFFFF43" w14:textId="77777777" w:rsidR="002E6B57" w:rsidRDefault="002E6B57" w:rsidP="00EB3345">
      <w:pPr>
        <w:rPr>
          <w:lang w:val="pt-BR"/>
        </w:rPr>
      </w:pPr>
    </w:p>
    <w:p w14:paraId="56F0A154"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70506611"/>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lanterna desligada durante 1 minuto</w:t>
      </w:r>
      <w:bookmarkEnd w:id="89"/>
    </w:p>
    <w:p w14:paraId="6869F43F" w14:textId="77777777" w:rsidR="002E6B57" w:rsidRDefault="002E6B57" w:rsidP="00EB3345">
      <w:pPr>
        <w:keepNext/>
      </w:pPr>
      <w:r w:rsidRPr="0049137A">
        <w:rPr>
          <w:noProof/>
        </w:rPr>
        <w:drawing>
          <wp:inline distT="0" distB="0" distL="0" distR="0" wp14:anchorId="35754549" wp14:editId="6EEFC4BA">
            <wp:extent cx="5400675" cy="3585210"/>
            <wp:effectExtent l="0" t="0" r="9525" b="0"/>
            <wp:docPr id="195746720" name="Picture 1" descr="A graph with a bar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27985" name="Picture 1" descr="A graph with a bar and a number of numbers&#10;&#10;Description automatically generated with medium confidence"/>
                    <pic:cNvPicPr/>
                  </pic:nvPicPr>
                  <pic:blipFill>
                    <a:blip r:embed="rId38"/>
                    <a:stretch>
                      <a:fillRect/>
                    </a:stretch>
                  </pic:blipFill>
                  <pic:spPr>
                    <a:xfrm>
                      <a:off x="0" y="0"/>
                      <a:ext cx="5400675" cy="3585210"/>
                    </a:xfrm>
                    <a:prstGeom prst="rect">
                      <a:avLst/>
                    </a:prstGeom>
                  </pic:spPr>
                </pic:pic>
              </a:graphicData>
            </a:graphic>
          </wp:inline>
        </w:drawing>
      </w:r>
    </w:p>
    <w:p w14:paraId="43CC01D5" w14:textId="77777777" w:rsidR="002E6B57" w:rsidRPr="00D130F0" w:rsidRDefault="002E6B57" w:rsidP="00EB3345">
      <w:pPr>
        <w:pStyle w:val="Caption"/>
        <w:jc w:val="both"/>
        <w:rPr>
          <w:lang w:val="pt-PT"/>
        </w:rPr>
      </w:pPr>
      <w:bookmarkStart w:id="90" w:name="_Toc170506691"/>
      <w:r w:rsidRPr="00D130F0">
        <w:rPr>
          <w:lang w:val="pt-PT"/>
        </w:rPr>
        <w:t xml:space="preserve">Figura </w:t>
      </w:r>
      <w:r>
        <w:fldChar w:fldCharType="begin"/>
      </w:r>
      <w:r w:rsidRPr="00D130F0">
        <w:rPr>
          <w:lang w:val="pt-PT"/>
        </w:rPr>
        <w:instrText xml:space="preserve"> SEQ Figura \* ARABIC </w:instrText>
      </w:r>
      <w:r>
        <w:fldChar w:fldCharType="separate"/>
      </w:r>
      <w:r>
        <w:rPr>
          <w:noProof/>
          <w:lang w:val="pt-PT"/>
        </w:rPr>
        <w:t>27</w:t>
      </w:r>
      <w:r>
        <w:fldChar w:fldCharType="end"/>
      </w:r>
      <w:r w:rsidRPr="00D130F0">
        <w:rPr>
          <w:lang w:val="pt-PT"/>
        </w:rPr>
        <w:t xml:space="preserve"> – Media Consumo Energia Total com a lanterna desligada durante 1 minuto</w:t>
      </w:r>
      <w:bookmarkEnd w:id="90"/>
    </w:p>
    <w:p w14:paraId="046F2645" w14:textId="77777777" w:rsidR="002E6B57" w:rsidRPr="00B402D7" w:rsidRDefault="002E6B57" w:rsidP="00EB3345">
      <w:pPr>
        <w:pStyle w:val="Caption"/>
        <w:jc w:val="both"/>
        <w:rPr>
          <w:lang w:val="pt-PT"/>
        </w:rPr>
      </w:pPr>
    </w:p>
    <w:p w14:paraId="371BC908" w14:textId="77777777" w:rsidR="002E6B57" w:rsidRDefault="002E6B57" w:rsidP="00EB3345">
      <w:pPr>
        <w:rPr>
          <w:lang w:val="pt-BR"/>
        </w:rPr>
      </w:pPr>
      <w:r>
        <w:rPr>
          <w:lang w:val="pt-BR"/>
        </w:rPr>
        <w:t xml:space="preserve"> </w:t>
      </w:r>
      <w:r w:rsidRPr="006A1147">
        <w:rPr>
          <w:lang w:val="pt-PT"/>
        </w:rPr>
        <w:t xml:space="preserve">Podemos concluir que, </w:t>
      </w:r>
      <w:r>
        <w:rPr>
          <w:lang w:val="pt-PT"/>
        </w:rPr>
        <w:t>com a lanterna desligada durante 1 minutos</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Em relação ao UID u0a</w:t>
      </w:r>
      <w:r>
        <w:rPr>
          <w:lang w:val="pt-PT"/>
        </w:rPr>
        <w:t>428(app Lanterna)</w:t>
      </w:r>
      <w:r w:rsidRPr="006A1147">
        <w:rPr>
          <w:lang w:val="pt-PT"/>
        </w:rPr>
        <w:t xml:space="preserve">, concluímos que a sua contribuição para o consumo total do dispositivo </w:t>
      </w:r>
      <w:r>
        <w:rPr>
          <w:lang w:val="pt-PT"/>
        </w:rPr>
        <w:t xml:space="preserve">representa 0.02% </w:t>
      </w:r>
      <w:r w:rsidRPr="006A1147">
        <w:rPr>
          <w:lang w:val="pt-PT"/>
        </w:rPr>
        <w:t>do consumo de energia total.</w:t>
      </w:r>
      <w:r w:rsidRPr="003C4CEF">
        <w:rPr>
          <w:lang w:val="pt-PT"/>
        </w:rPr>
        <w:t xml:space="preserve"> </w:t>
      </w:r>
      <w:r w:rsidRPr="006A1147">
        <w:rPr>
          <w:lang w:val="pt-PT"/>
        </w:rPr>
        <w:t>Observamos também que, o Screen Energy consum</w:t>
      </w:r>
      <w:r>
        <w:rPr>
          <w:lang w:val="pt-PT"/>
        </w:rPr>
        <w:t>e</w:t>
      </w:r>
      <w:r w:rsidRPr="006A1147">
        <w:rPr>
          <w:lang w:val="pt-PT"/>
        </w:rPr>
        <w:t xml:space="preserve"> uma quantidade </w:t>
      </w:r>
      <w:r>
        <w:rPr>
          <w:lang w:val="pt-PT"/>
        </w:rPr>
        <w:t>muito superior</w:t>
      </w:r>
      <w:r w:rsidRPr="006A1147">
        <w:rPr>
          <w:lang w:val="pt-PT"/>
        </w:rPr>
        <w:t xml:space="preserve"> de energia, representa </w:t>
      </w:r>
      <w:r>
        <w:rPr>
          <w:lang w:val="pt-PT"/>
        </w:rPr>
        <w:t>23.93</w:t>
      </w:r>
      <w:r w:rsidRPr="006A1147">
        <w:rPr>
          <w:lang w:val="pt-PT"/>
        </w:rPr>
        <w:t>% do consumo de energia total.</w:t>
      </w:r>
      <w:r w:rsidRPr="00727241">
        <w:rPr>
          <w:lang w:val="pt-PT"/>
        </w:rPr>
        <w:t xml:space="preserve"> </w:t>
      </w:r>
      <w:r>
        <w:rPr>
          <w:lang w:val="pt-PT"/>
        </w:rPr>
        <w:lastRenderedPageBreak/>
        <w:t>Considerando a média do consumo de energia total é 39.46 joules com um desvio padrão de 40.70 joules</w:t>
      </w:r>
    </w:p>
    <w:p w14:paraId="3FFC18F0" w14:textId="77777777" w:rsidR="002E6B57" w:rsidRDefault="002E6B57" w:rsidP="00EB3345">
      <w:pPr>
        <w:keepNext/>
      </w:pPr>
      <w:r w:rsidRPr="0049137A">
        <w:rPr>
          <w:noProof/>
        </w:rPr>
        <w:drawing>
          <wp:inline distT="0" distB="0" distL="0" distR="0" wp14:anchorId="7F5B1126" wp14:editId="63ADC920">
            <wp:extent cx="5400675" cy="4018915"/>
            <wp:effectExtent l="0" t="0" r="9525" b="635"/>
            <wp:docPr id="715289522"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93262" name="Picture 1" descr="A table with numbers and lines&#10;&#10;Description automatically generated"/>
                    <pic:cNvPicPr/>
                  </pic:nvPicPr>
                  <pic:blipFill>
                    <a:blip r:embed="rId39"/>
                    <a:stretch>
                      <a:fillRect/>
                    </a:stretch>
                  </pic:blipFill>
                  <pic:spPr>
                    <a:xfrm>
                      <a:off x="0" y="0"/>
                      <a:ext cx="5400675" cy="4018915"/>
                    </a:xfrm>
                    <a:prstGeom prst="rect">
                      <a:avLst/>
                    </a:prstGeom>
                  </pic:spPr>
                </pic:pic>
              </a:graphicData>
            </a:graphic>
          </wp:inline>
        </w:drawing>
      </w:r>
    </w:p>
    <w:p w14:paraId="455591A5" w14:textId="77777777" w:rsidR="002E6B57" w:rsidRPr="00D130F0" w:rsidRDefault="002E6B57" w:rsidP="00EB3345">
      <w:pPr>
        <w:pStyle w:val="Caption"/>
        <w:jc w:val="both"/>
        <w:rPr>
          <w:lang w:val="pt-PT"/>
        </w:rPr>
      </w:pPr>
      <w:bookmarkStart w:id="91" w:name="_Toc170506692"/>
      <w:r w:rsidRPr="00D130F0">
        <w:rPr>
          <w:lang w:val="pt-PT"/>
        </w:rPr>
        <w:t xml:space="preserve">Figura </w:t>
      </w:r>
      <w:r>
        <w:fldChar w:fldCharType="begin"/>
      </w:r>
      <w:r w:rsidRPr="00D130F0">
        <w:rPr>
          <w:lang w:val="pt-PT"/>
        </w:rPr>
        <w:instrText xml:space="preserve"> SEQ Figura \* ARABIC </w:instrText>
      </w:r>
      <w:r>
        <w:fldChar w:fldCharType="separate"/>
      </w:r>
      <w:r>
        <w:rPr>
          <w:noProof/>
          <w:lang w:val="pt-PT"/>
        </w:rPr>
        <w:t>28</w:t>
      </w:r>
      <w:r>
        <w:fldChar w:fldCharType="end"/>
      </w:r>
      <w:r w:rsidRPr="00D130F0">
        <w:rPr>
          <w:lang w:val="pt-PT"/>
        </w:rPr>
        <w:t xml:space="preserve"> – Tabela com valores recolhidos para o consumo Energia Total com a lanterna desligada durante 1 minuto.</w:t>
      </w:r>
      <w:bookmarkEnd w:id="91"/>
    </w:p>
    <w:p w14:paraId="7EC13457" w14:textId="77777777" w:rsidR="002E6B57" w:rsidRDefault="002E6B57" w:rsidP="00EB3345">
      <w:pPr>
        <w:pStyle w:val="Caption"/>
        <w:jc w:val="both"/>
        <w:rPr>
          <w:lang w:val="pt-BR"/>
        </w:rPr>
      </w:pPr>
    </w:p>
    <w:p w14:paraId="5501DFCC" w14:textId="77777777" w:rsidR="002E6B57" w:rsidRDefault="002E6B57" w:rsidP="00EB3345">
      <w:pPr>
        <w:pStyle w:val="Caption"/>
        <w:jc w:val="both"/>
        <w:rPr>
          <w:lang w:val="pt-BR"/>
        </w:rPr>
      </w:pPr>
    </w:p>
    <w:p w14:paraId="43F3680E" w14:textId="77777777" w:rsidR="002E6B57" w:rsidRDefault="002E6B57" w:rsidP="00EB3345">
      <w:pPr>
        <w:rPr>
          <w:lang w:val="pt-BR"/>
        </w:rPr>
      </w:pPr>
    </w:p>
    <w:p w14:paraId="6BEBBDD8"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7050661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9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DF02BA" w14:textId="77777777" w:rsidR="002E6B57" w:rsidRDefault="002E6B57" w:rsidP="00EB3345">
      <w:pPr>
        <w:keepNext/>
      </w:pPr>
      <w:r w:rsidRPr="0049137A">
        <w:rPr>
          <w:noProof/>
        </w:rPr>
        <w:drawing>
          <wp:inline distT="0" distB="0" distL="0" distR="0" wp14:anchorId="1D09C73D" wp14:editId="1B2D373E">
            <wp:extent cx="4772691" cy="1400370"/>
            <wp:effectExtent l="0" t="0" r="8890" b="9525"/>
            <wp:docPr id="105151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0845" name="Picture 1" descr="A screenshot of a computer&#10;&#10;Description automatically generated"/>
                    <pic:cNvPicPr/>
                  </pic:nvPicPr>
                  <pic:blipFill>
                    <a:blip r:embed="rId40"/>
                    <a:stretch>
                      <a:fillRect/>
                    </a:stretch>
                  </pic:blipFill>
                  <pic:spPr>
                    <a:xfrm>
                      <a:off x="0" y="0"/>
                      <a:ext cx="4772691" cy="1400370"/>
                    </a:xfrm>
                    <a:prstGeom prst="rect">
                      <a:avLst/>
                    </a:prstGeom>
                  </pic:spPr>
                </pic:pic>
              </a:graphicData>
            </a:graphic>
          </wp:inline>
        </w:drawing>
      </w:r>
    </w:p>
    <w:p w14:paraId="7F786BC3" w14:textId="77777777" w:rsidR="002E6B57" w:rsidRPr="00C81A96" w:rsidRDefault="002E6B57" w:rsidP="00EB3345">
      <w:pPr>
        <w:pStyle w:val="Caption"/>
        <w:jc w:val="both"/>
        <w:rPr>
          <w:lang w:val="pt-PT"/>
        </w:rPr>
      </w:pPr>
      <w:bookmarkStart w:id="93" w:name="_Toc170506693"/>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29</w:t>
      </w:r>
      <w:r>
        <w:fldChar w:fldCharType="end"/>
      </w:r>
      <w:r w:rsidRPr="00C81A96">
        <w:rPr>
          <w:lang w:val="pt-PT"/>
        </w:rPr>
        <w:t xml:space="preserve"> – Cálculo do p-value</w:t>
      </w:r>
      <w:bookmarkEnd w:id="93"/>
    </w:p>
    <w:p w14:paraId="49CB2202" w14:textId="77777777" w:rsidR="002E6B57" w:rsidRDefault="002E6B57" w:rsidP="00EB3345">
      <w:pPr>
        <w:pStyle w:val="Caption"/>
        <w:jc w:val="both"/>
        <w:rPr>
          <w:lang w:val="pt-BR"/>
        </w:rPr>
      </w:pPr>
    </w:p>
    <w:p w14:paraId="10E47E79" w14:textId="77777777" w:rsidR="002E6B57" w:rsidRPr="00D56A7E" w:rsidRDefault="002E6B57" w:rsidP="00EB3345">
      <w:pPr>
        <w:rPr>
          <w:b/>
          <w:bCs/>
          <w:sz w:val="20"/>
          <w:szCs w:val="20"/>
          <w:lang w:val="pt-BR"/>
        </w:rPr>
      </w:pPr>
    </w:p>
    <w:p w14:paraId="28D48FF8" w14:textId="77777777" w:rsidR="002E6B57" w:rsidRDefault="002E6B57" w:rsidP="00EB3345">
      <w:pPr>
        <w:rPr>
          <w:lang w:val="pt-BR"/>
        </w:rPr>
      </w:pPr>
      <w:r>
        <w:rPr>
          <w:lang w:val="pt-BR"/>
        </w:rPr>
        <w:t>Para avaliar a hipótese que o uso da lanterna afeta o consumo de energia foi realizada um teste estatístico na imagem anterior que prova que o p-value encontrado é inferior a 0.05 o que permite rejeitar a hipótese nula em favor da hipótese alternativa.</w:t>
      </w:r>
    </w:p>
    <w:p w14:paraId="7DA3F6C8" w14:textId="77777777" w:rsidR="002E6B57" w:rsidRDefault="002E6B57" w:rsidP="00EB3345">
      <w:pPr>
        <w:rPr>
          <w:lang w:val="pt-BR"/>
        </w:rPr>
      </w:pPr>
    </w:p>
    <w:p w14:paraId="163F40C2"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170506613"/>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9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A40DBF" w14:textId="77777777" w:rsidR="002E6B57" w:rsidRPr="00CE7B72" w:rsidRDefault="002E6B57" w:rsidP="00EB3345">
      <w:pPr>
        <w:rPr>
          <w:lang w:val="pt-PT"/>
        </w:rPr>
      </w:pPr>
      <w:r w:rsidRPr="00CE7B72">
        <w:rPr>
          <w:lang w:val="pt-PT"/>
        </w:rPr>
        <w:t>O consumo de energia com a lanterna desligada</w:t>
      </w:r>
      <w:r>
        <w:rPr>
          <w:lang w:val="pt-PT"/>
        </w:rPr>
        <w:t xml:space="preserve"> durante 1 min</w:t>
      </w:r>
      <w:r w:rsidRPr="00CE7B72">
        <w:rPr>
          <w:lang w:val="pt-PT"/>
        </w:rPr>
        <w:t xml:space="preserve"> indica que o maior consumo está no total do dispositivo (Computed Drain), seguido pelo Screen Energy, que tem um impacto significativo. O impacto do UID u0a428 (aplicação Lanterna) é praticamente insignificante.</w:t>
      </w:r>
    </w:p>
    <w:p w14:paraId="17B025DE" w14:textId="77777777" w:rsidR="002E6B57" w:rsidRPr="00CE7B72" w:rsidRDefault="002E6B57" w:rsidP="00EB3345">
      <w:pPr>
        <w:rPr>
          <w:lang w:val="pt-PT"/>
        </w:rPr>
      </w:pPr>
    </w:p>
    <w:p w14:paraId="5BA96214" w14:textId="77777777" w:rsidR="002E6B57" w:rsidRDefault="002E6B57" w:rsidP="00EB3345">
      <w:pPr>
        <w:rPr>
          <w:lang w:val="pt-BR"/>
        </w:rPr>
      </w:pPr>
    </w:p>
    <w:p w14:paraId="0C248E75" w14:textId="77777777" w:rsidR="002E6B57" w:rsidRDefault="002E6B57" w:rsidP="00EB3345">
      <w:pPr>
        <w:rPr>
          <w:lang w:val="pt-BR"/>
        </w:rPr>
      </w:pPr>
    </w:p>
    <w:p w14:paraId="7179D546" w14:textId="77777777" w:rsidR="002E6B57" w:rsidRDefault="002E6B57" w:rsidP="00EB3345">
      <w:pPr>
        <w:rPr>
          <w:lang w:val="pt-BR"/>
        </w:rPr>
      </w:pPr>
    </w:p>
    <w:p w14:paraId="69F7D62A" w14:textId="77777777" w:rsidR="002E6B57" w:rsidRDefault="002E6B57" w:rsidP="00EB3345">
      <w:pPr>
        <w:rPr>
          <w:lang w:val="pt-BR"/>
        </w:rPr>
      </w:pPr>
    </w:p>
    <w:p w14:paraId="63DFED49" w14:textId="77777777" w:rsidR="002E6B57" w:rsidRDefault="002E6B57" w:rsidP="00EB3345">
      <w:pPr>
        <w:rPr>
          <w:lang w:val="pt-BR"/>
        </w:rPr>
      </w:pPr>
    </w:p>
    <w:p w14:paraId="209EF62B"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70506614"/>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 lanterna ligada durante 3 minutos</w:t>
      </w:r>
      <w:bookmarkEnd w:id="95"/>
    </w:p>
    <w:p w14:paraId="0D5691A3" w14:textId="77777777" w:rsidR="002E6B57" w:rsidRDefault="002E6B57" w:rsidP="00EB3345">
      <w:pPr>
        <w:keepNext/>
      </w:pPr>
      <w:r w:rsidRPr="00B432DB">
        <w:rPr>
          <w:noProof/>
        </w:rPr>
        <w:drawing>
          <wp:inline distT="0" distB="0" distL="0" distR="0" wp14:anchorId="30AD1553" wp14:editId="7B17D5C9">
            <wp:extent cx="4639322" cy="3277057"/>
            <wp:effectExtent l="0" t="0" r="8890" b="0"/>
            <wp:docPr id="504595068" name="Imagem 1"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771" name="Imagem 1" descr="Uma imagem com texto, captura de ecrã, diagrama, Retângulo&#10;&#10;Descrição gerada automaticamente"/>
                    <pic:cNvPicPr/>
                  </pic:nvPicPr>
                  <pic:blipFill>
                    <a:blip r:embed="rId41"/>
                    <a:stretch>
                      <a:fillRect/>
                    </a:stretch>
                  </pic:blipFill>
                  <pic:spPr>
                    <a:xfrm>
                      <a:off x="0" y="0"/>
                      <a:ext cx="4639322" cy="3277057"/>
                    </a:xfrm>
                    <a:prstGeom prst="rect">
                      <a:avLst/>
                    </a:prstGeom>
                  </pic:spPr>
                </pic:pic>
              </a:graphicData>
            </a:graphic>
          </wp:inline>
        </w:drawing>
      </w:r>
    </w:p>
    <w:p w14:paraId="4D1DCEAA" w14:textId="77777777" w:rsidR="002E6B57" w:rsidRPr="00D130F0" w:rsidRDefault="002E6B57" w:rsidP="00EB3345">
      <w:pPr>
        <w:pStyle w:val="Caption"/>
        <w:jc w:val="both"/>
        <w:rPr>
          <w:lang w:val="pt-PT"/>
        </w:rPr>
      </w:pPr>
      <w:bookmarkStart w:id="96" w:name="_Toc170506694"/>
      <w:r w:rsidRPr="00D130F0">
        <w:rPr>
          <w:lang w:val="pt-PT"/>
        </w:rPr>
        <w:t xml:space="preserve">Figura </w:t>
      </w:r>
      <w:r>
        <w:fldChar w:fldCharType="begin"/>
      </w:r>
      <w:r w:rsidRPr="00D130F0">
        <w:rPr>
          <w:lang w:val="pt-PT"/>
        </w:rPr>
        <w:instrText xml:space="preserve"> SEQ Figura \* ARABIC </w:instrText>
      </w:r>
      <w:r>
        <w:fldChar w:fldCharType="separate"/>
      </w:r>
      <w:r>
        <w:rPr>
          <w:noProof/>
          <w:lang w:val="pt-PT"/>
        </w:rPr>
        <w:t>30</w:t>
      </w:r>
      <w:r>
        <w:fldChar w:fldCharType="end"/>
      </w:r>
      <w:r w:rsidRPr="00D130F0">
        <w:rPr>
          <w:lang w:val="pt-PT"/>
        </w:rPr>
        <w:t xml:space="preserve"> – Media Consumo Energia Total com a lanterna ligada durante 3 minutos</w:t>
      </w:r>
      <w:bookmarkEnd w:id="96"/>
    </w:p>
    <w:p w14:paraId="0B8E2F4B" w14:textId="77777777" w:rsidR="002E6B57" w:rsidRDefault="002E6B57" w:rsidP="00EB3345">
      <w:pPr>
        <w:pStyle w:val="Caption"/>
        <w:jc w:val="both"/>
        <w:rPr>
          <w:lang w:val="pt-BR"/>
        </w:rPr>
      </w:pPr>
      <w:r>
        <w:rPr>
          <w:lang w:val="pt-BR"/>
        </w:rPr>
        <w:t xml:space="preserve">      </w:t>
      </w:r>
    </w:p>
    <w:p w14:paraId="68B91A6C" w14:textId="77777777" w:rsidR="002E6B57" w:rsidRPr="00931466" w:rsidRDefault="002E6B57" w:rsidP="00EB3345">
      <w:pPr>
        <w:pStyle w:val="Caption"/>
        <w:jc w:val="both"/>
        <w:rPr>
          <w:lang w:val="pt-BR"/>
        </w:rPr>
      </w:pPr>
    </w:p>
    <w:p w14:paraId="20379AB2" w14:textId="77777777" w:rsidR="002E6B57" w:rsidRDefault="002E6B57" w:rsidP="00EB3345">
      <w:pPr>
        <w:rPr>
          <w:lang w:val="pt-BR"/>
        </w:rPr>
      </w:pPr>
      <w:r>
        <w:rPr>
          <w:lang w:val="pt-BR"/>
        </w:rPr>
        <w:t xml:space="preserve"> </w:t>
      </w:r>
      <w:r w:rsidRPr="006A1147">
        <w:rPr>
          <w:lang w:val="pt-PT"/>
        </w:rPr>
        <w:t xml:space="preserve">Podemos concluir que, </w:t>
      </w:r>
      <w:r>
        <w:rPr>
          <w:lang w:val="pt-PT"/>
        </w:rPr>
        <w:t>com a lanterna ligada durante 3 minutos</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Em relação ao UID u0a</w:t>
      </w:r>
      <w:r>
        <w:rPr>
          <w:lang w:val="pt-PT"/>
        </w:rPr>
        <w:t>424(app Lanterna)</w:t>
      </w:r>
      <w:r w:rsidRPr="006A1147">
        <w:rPr>
          <w:lang w:val="pt-PT"/>
        </w:rPr>
        <w:t xml:space="preserve">, concluímos que a sua contribuição para o consumo total do dispositivo </w:t>
      </w:r>
      <w:r>
        <w:rPr>
          <w:lang w:val="pt-PT"/>
        </w:rPr>
        <w:t xml:space="preserve">representa 43.46% </w:t>
      </w:r>
      <w:r w:rsidRPr="006A1147">
        <w:rPr>
          <w:lang w:val="pt-PT"/>
        </w:rPr>
        <w:t>do consumo de energia total.</w:t>
      </w:r>
      <w:r w:rsidRPr="003C4CEF">
        <w:rPr>
          <w:lang w:val="pt-PT"/>
        </w:rPr>
        <w:t xml:space="preserve"> </w:t>
      </w:r>
      <w:r w:rsidRPr="006A1147">
        <w:rPr>
          <w:lang w:val="pt-PT"/>
        </w:rPr>
        <w:t>Observamos também que, o Screen Energy consum</w:t>
      </w:r>
      <w:r>
        <w:rPr>
          <w:lang w:val="pt-PT"/>
        </w:rPr>
        <w:t>e</w:t>
      </w:r>
      <w:r w:rsidRPr="006A1147">
        <w:rPr>
          <w:lang w:val="pt-PT"/>
        </w:rPr>
        <w:t xml:space="preserve"> uma quantidade </w:t>
      </w:r>
      <w:r>
        <w:rPr>
          <w:lang w:val="pt-PT"/>
        </w:rPr>
        <w:t>inferior</w:t>
      </w:r>
      <w:r w:rsidRPr="006A1147">
        <w:rPr>
          <w:lang w:val="pt-PT"/>
        </w:rPr>
        <w:t xml:space="preserve"> de energia, representa apenas </w:t>
      </w:r>
      <w:r>
        <w:rPr>
          <w:lang w:val="pt-PT"/>
        </w:rPr>
        <w:t>24.42</w:t>
      </w:r>
      <w:r w:rsidRPr="006A1147">
        <w:rPr>
          <w:lang w:val="pt-PT"/>
        </w:rPr>
        <w:t>% do consumo de energia total.</w:t>
      </w:r>
      <w:r w:rsidRPr="00727241">
        <w:rPr>
          <w:lang w:val="pt-PT"/>
        </w:rPr>
        <w:t xml:space="preserve"> </w:t>
      </w:r>
      <w:r>
        <w:rPr>
          <w:lang w:val="pt-PT"/>
        </w:rPr>
        <w:t>Considerando a média do consumo de energia total é 157.82 joules com um desvio padrão de 90.51 joules</w:t>
      </w:r>
    </w:p>
    <w:p w14:paraId="10366300" w14:textId="77777777" w:rsidR="002E6B57" w:rsidRDefault="002E6B57" w:rsidP="00EB3345">
      <w:pPr>
        <w:keepNext/>
      </w:pPr>
      <w:r w:rsidRPr="003439A1">
        <w:rPr>
          <w:noProof/>
        </w:rPr>
        <w:lastRenderedPageBreak/>
        <w:drawing>
          <wp:inline distT="0" distB="0" distL="0" distR="0" wp14:anchorId="5C71688B" wp14:editId="05C48553">
            <wp:extent cx="5400675" cy="4000500"/>
            <wp:effectExtent l="0" t="0" r="9525" b="0"/>
            <wp:docPr id="816285286"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54183" name="Picture 1" descr="A table with numbers and lines&#10;&#10;Description automatically generated"/>
                    <pic:cNvPicPr/>
                  </pic:nvPicPr>
                  <pic:blipFill>
                    <a:blip r:embed="rId42"/>
                    <a:stretch>
                      <a:fillRect/>
                    </a:stretch>
                  </pic:blipFill>
                  <pic:spPr>
                    <a:xfrm>
                      <a:off x="0" y="0"/>
                      <a:ext cx="5400675" cy="4000500"/>
                    </a:xfrm>
                    <a:prstGeom prst="rect">
                      <a:avLst/>
                    </a:prstGeom>
                  </pic:spPr>
                </pic:pic>
              </a:graphicData>
            </a:graphic>
          </wp:inline>
        </w:drawing>
      </w:r>
    </w:p>
    <w:p w14:paraId="1180C3A8" w14:textId="77777777" w:rsidR="002E6B57" w:rsidRPr="00D130F0" w:rsidRDefault="002E6B57" w:rsidP="00EB3345">
      <w:pPr>
        <w:pStyle w:val="Caption"/>
        <w:jc w:val="both"/>
        <w:rPr>
          <w:lang w:val="pt-PT"/>
        </w:rPr>
      </w:pPr>
      <w:bookmarkStart w:id="97" w:name="_Toc170506695"/>
      <w:r w:rsidRPr="00D130F0">
        <w:rPr>
          <w:lang w:val="pt-PT"/>
        </w:rPr>
        <w:t xml:space="preserve">Figura </w:t>
      </w:r>
      <w:r>
        <w:fldChar w:fldCharType="begin"/>
      </w:r>
      <w:r w:rsidRPr="00D130F0">
        <w:rPr>
          <w:lang w:val="pt-PT"/>
        </w:rPr>
        <w:instrText xml:space="preserve"> SEQ Figura \* ARABIC </w:instrText>
      </w:r>
      <w:r>
        <w:fldChar w:fldCharType="separate"/>
      </w:r>
      <w:r>
        <w:rPr>
          <w:noProof/>
          <w:lang w:val="pt-PT"/>
        </w:rPr>
        <w:t>31</w:t>
      </w:r>
      <w:r>
        <w:fldChar w:fldCharType="end"/>
      </w:r>
      <w:r w:rsidRPr="00D130F0">
        <w:rPr>
          <w:lang w:val="pt-PT"/>
        </w:rPr>
        <w:t xml:space="preserve"> – Tabela com valores recolhidos para o consumo Energia Total com a lanterna ligada durante 3 minutos.</w:t>
      </w:r>
      <w:bookmarkEnd w:id="97"/>
    </w:p>
    <w:p w14:paraId="13DEB08B" w14:textId="77777777" w:rsidR="002E6B57" w:rsidRDefault="002E6B57" w:rsidP="00EB3345">
      <w:pPr>
        <w:pStyle w:val="Caption"/>
        <w:jc w:val="both"/>
        <w:rPr>
          <w:lang w:val="pt-BR"/>
        </w:rPr>
      </w:pPr>
    </w:p>
    <w:p w14:paraId="612773ED" w14:textId="77777777" w:rsidR="002E6B57" w:rsidRDefault="002E6B57" w:rsidP="00EB3345">
      <w:pPr>
        <w:rPr>
          <w:lang w:val="pt-BR"/>
        </w:rPr>
      </w:pPr>
    </w:p>
    <w:p w14:paraId="4197241D"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70506615"/>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9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513E48" w14:textId="77777777" w:rsidR="002E6B57" w:rsidRDefault="002E6B57" w:rsidP="00EB3345">
      <w:pPr>
        <w:keepNext/>
      </w:pPr>
      <w:r w:rsidRPr="00B94FC7">
        <w:rPr>
          <w:noProof/>
        </w:rPr>
        <w:drawing>
          <wp:inline distT="0" distB="0" distL="0" distR="0" wp14:anchorId="5F3B790C" wp14:editId="079FAE89">
            <wp:extent cx="4791744" cy="1390844"/>
            <wp:effectExtent l="0" t="0" r="8890" b="0"/>
            <wp:docPr id="3488684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4822" name="Picture 1" descr="A screen shot of a computer&#10;&#10;Description automatically generated"/>
                    <pic:cNvPicPr/>
                  </pic:nvPicPr>
                  <pic:blipFill>
                    <a:blip r:embed="rId43"/>
                    <a:stretch>
                      <a:fillRect/>
                    </a:stretch>
                  </pic:blipFill>
                  <pic:spPr>
                    <a:xfrm>
                      <a:off x="0" y="0"/>
                      <a:ext cx="4791744" cy="1390844"/>
                    </a:xfrm>
                    <a:prstGeom prst="rect">
                      <a:avLst/>
                    </a:prstGeom>
                  </pic:spPr>
                </pic:pic>
              </a:graphicData>
            </a:graphic>
          </wp:inline>
        </w:drawing>
      </w:r>
    </w:p>
    <w:p w14:paraId="6DCF3083" w14:textId="77777777" w:rsidR="002E6B57" w:rsidRPr="00D130F0" w:rsidRDefault="002E6B57" w:rsidP="00EB3345">
      <w:pPr>
        <w:pStyle w:val="Caption"/>
        <w:jc w:val="both"/>
        <w:rPr>
          <w:lang w:val="pt-PT"/>
        </w:rPr>
      </w:pPr>
      <w:bookmarkStart w:id="99" w:name="_Toc170506696"/>
      <w:r w:rsidRPr="00D130F0">
        <w:rPr>
          <w:lang w:val="pt-PT"/>
        </w:rPr>
        <w:t xml:space="preserve">Figura </w:t>
      </w:r>
      <w:r>
        <w:fldChar w:fldCharType="begin"/>
      </w:r>
      <w:r w:rsidRPr="00D130F0">
        <w:rPr>
          <w:lang w:val="pt-PT"/>
        </w:rPr>
        <w:instrText xml:space="preserve"> SEQ Figura \* ARABIC </w:instrText>
      </w:r>
      <w:r>
        <w:fldChar w:fldCharType="separate"/>
      </w:r>
      <w:r>
        <w:rPr>
          <w:noProof/>
          <w:lang w:val="pt-PT"/>
        </w:rPr>
        <w:t>32</w:t>
      </w:r>
      <w:r>
        <w:fldChar w:fldCharType="end"/>
      </w:r>
      <w:r w:rsidRPr="00D130F0">
        <w:rPr>
          <w:lang w:val="pt-PT"/>
        </w:rPr>
        <w:t xml:space="preserve"> – Cálculo do p-value</w:t>
      </w:r>
      <w:bookmarkEnd w:id="99"/>
    </w:p>
    <w:p w14:paraId="4085020F" w14:textId="77777777" w:rsidR="002E6B57" w:rsidRDefault="002E6B57" w:rsidP="00EB3345">
      <w:pPr>
        <w:pStyle w:val="Caption"/>
        <w:jc w:val="both"/>
        <w:rPr>
          <w:lang w:val="pt-BR"/>
        </w:rPr>
      </w:pPr>
    </w:p>
    <w:p w14:paraId="49ACC5A7" w14:textId="77777777" w:rsidR="002E6B57" w:rsidRPr="00D56A7E" w:rsidRDefault="002E6B57" w:rsidP="00EB3345">
      <w:pPr>
        <w:rPr>
          <w:b/>
          <w:bCs/>
          <w:sz w:val="20"/>
          <w:szCs w:val="20"/>
          <w:lang w:val="pt-BR"/>
        </w:rPr>
      </w:pPr>
    </w:p>
    <w:p w14:paraId="04276719" w14:textId="77777777" w:rsidR="002E6B57" w:rsidRDefault="002E6B57" w:rsidP="00EB3345">
      <w:pPr>
        <w:rPr>
          <w:lang w:val="pt-BR"/>
        </w:rPr>
      </w:pPr>
      <w:r>
        <w:rPr>
          <w:lang w:val="pt-BR"/>
        </w:rPr>
        <w:t>Para avaliar a hipótese que o uso da lanterna afeta o consumo de energia foi realizada um teste estatístico na imagem anterior que prova que o p-value encontrado é inferior a 0.05 o que permite rejeitar a hipótese nula em favor da hipótese alternativa.</w:t>
      </w:r>
    </w:p>
    <w:p w14:paraId="76AACBDF" w14:textId="77777777" w:rsidR="002E6B57" w:rsidRDefault="002E6B57" w:rsidP="00EB3345">
      <w:pPr>
        <w:rPr>
          <w:lang w:val="pt-BR"/>
        </w:rPr>
      </w:pPr>
    </w:p>
    <w:p w14:paraId="115C2725" w14:textId="77777777" w:rsidR="002E6B57" w:rsidRDefault="002E6B57" w:rsidP="00EB3345">
      <w:pPr>
        <w:rPr>
          <w:lang w:val="pt-BR"/>
        </w:rPr>
      </w:pPr>
    </w:p>
    <w:p w14:paraId="1756771B" w14:textId="77777777" w:rsidR="002E6B57" w:rsidRDefault="002E6B57" w:rsidP="00EB3345">
      <w:pPr>
        <w:rPr>
          <w:lang w:val="pt-BR"/>
        </w:rPr>
      </w:pPr>
    </w:p>
    <w:p w14:paraId="6B241747"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70506616"/>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10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9E0224" w14:textId="77777777" w:rsidR="002E6B57" w:rsidRPr="00F72D2D" w:rsidRDefault="002E6B57" w:rsidP="00EB3345">
      <w:pPr>
        <w:rPr>
          <w:lang w:val="pt-PT"/>
        </w:rPr>
      </w:pPr>
      <w:r w:rsidRPr="00F72D2D">
        <w:rPr>
          <w:lang w:val="pt-PT"/>
        </w:rPr>
        <w:t>Os dados indicam que o uso da lanterna tem um impacto significativo no consumo de energia total do dispositivo móvel. Isso é evidenciado pela comparação entre o consumo de energia do UID u0a424 (app Lanterna) e o consumo de energia do ecrã (Screen Energy). A lanterna consome quase o dobro da energia em comparação ao ecrã, o que mostra que a lanterna é uma das principais fontes de consumo de energia quando está ligada.</w:t>
      </w:r>
    </w:p>
    <w:p w14:paraId="62C508F3" w14:textId="77777777" w:rsidR="002E6B57" w:rsidRDefault="002E6B57" w:rsidP="00EB3345">
      <w:pPr>
        <w:rPr>
          <w:lang w:val="pt-BR"/>
        </w:rPr>
      </w:pPr>
    </w:p>
    <w:p w14:paraId="3BF5455E" w14:textId="77777777" w:rsidR="002E6B57" w:rsidRDefault="002E6B57" w:rsidP="00EB3345">
      <w:pPr>
        <w:rPr>
          <w:lang w:val="pt-BR"/>
        </w:rPr>
      </w:pPr>
    </w:p>
    <w:p w14:paraId="4B7300FD" w14:textId="77777777" w:rsidR="002E6B57" w:rsidRDefault="002E6B57" w:rsidP="00EB3345">
      <w:pPr>
        <w:rPr>
          <w:lang w:val="pt-BR"/>
        </w:rPr>
      </w:pPr>
    </w:p>
    <w:p w14:paraId="15F9BB96" w14:textId="77777777" w:rsidR="002E6B57" w:rsidRDefault="002E6B57" w:rsidP="00EB3345">
      <w:pPr>
        <w:rPr>
          <w:lang w:val="pt-BR"/>
        </w:rPr>
      </w:pPr>
    </w:p>
    <w:p w14:paraId="289E1C85" w14:textId="77777777" w:rsidR="002E6B57" w:rsidRDefault="002E6B57" w:rsidP="00EB3345">
      <w:pPr>
        <w:rPr>
          <w:lang w:val="pt-BR"/>
        </w:rPr>
      </w:pPr>
    </w:p>
    <w:p w14:paraId="54B8E88A"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70506617"/>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 lanterna ligada durante 2 minutos</w:t>
      </w:r>
      <w:bookmarkEnd w:id="101"/>
    </w:p>
    <w:p w14:paraId="54BDE83F" w14:textId="77777777" w:rsidR="002E6B57" w:rsidRDefault="002E6B57" w:rsidP="00EB3345">
      <w:pPr>
        <w:keepNext/>
      </w:pPr>
      <w:r w:rsidRPr="000B15AB">
        <w:rPr>
          <w:noProof/>
        </w:rPr>
        <w:drawing>
          <wp:inline distT="0" distB="0" distL="0" distR="0" wp14:anchorId="13F763D6" wp14:editId="14BDC6B6">
            <wp:extent cx="5391902" cy="3667637"/>
            <wp:effectExtent l="0" t="0" r="0" b="9525"/>
            <wp:docPr id="1789745880" name="Imagem 1"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5189" name="Imagem 1" descr="Uma imagem com texto, captura de ecrã, diagrama, Retângulo&#10;&#10;Descrição gerada automaticamente"/>
                    <pic:cNvPicPr/>
                  </pic:nvPicPr>
                  <pic:blipFill>
                    <a:blip r:embed="rId44"/>
                    <a:stretch>
                      <a:fillRect/>
                    </a:stretch>
                  </pic:blipFill>
                  <pic:spPr>
                    <a:xfrm>
                      <a:off x="0" y="0"/>
                      <a:ext cx="5391902" cy="3667637"/>
                    </a:xfrm>
                    <a:prstGeom prst="rect">
                      <a:avLst/>
                    </a:prstGeom>
                  </pic:spPr>
                </pic:pic>
              </a:graphicData>
            </a:graphic>
          </wp:inline>
        </w:drawing>
      </w:r>
    </w:p>
    <w:p w14:paraId="1483AB3B" w14:textId="77777777" w:rsidR="002E6B57" w:rsidRPr="002D6282" w:rsidRDefault="002E6B57" w:rsidP="00EB3345">
      <w:pPr>
        <w:pStyle w:val="Caption"/>
        <w:jc w:val="both"/>
        <w:rPr>
          <w:lang w:val="pt-PT"/>
        </w:rPr>
      </w:pPr>
      <w:bookmarkStart w:id="102" w:name="_Toc170506697"/>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33</w:t>
      </w:r>
      <w:r>
        <w:fldChar w:fldCharType="end"/>
      </w:r>
      <w:r w:rsidRPr="002D6282">
        <w:rPr>
          <w:lang w:val="pt-PT"/>
        </w:rPr>
        <w:t xml:space="preserve"> – Media Consumo Energia Total com a lanterna ligada durante 2 minutos</w:t>
      </w:r>
      <w:bookmarkEnd w:id="102"/>
    </w:p>
    <w:p w14:paraId="1A4CB0F5" w14:textId="77777777" w:rsidR="002E6B57" w:rsidRPr="00F04E85" w:rsidRDefault="002E6B57" w:rsidP="00EB3345">
      <w:pPr>
        <w:rPr>
          <w:lang w:val="pt-BR"/>
        </w:rPr>
      </w:pPr>
    </w:p>
    <w:p w14:paraId="0B2D552A" w14:textId="77777777" w:rsidR="002E6B57" w:rsidRPr="006A1147" w:rsidRDefault="002E6B57" w:rsidP="00EB3345">
      <w:pPr>
        <w:rPr>
          <w:lang w:val="pt-PT"/>
        </w:rPr>
      </w:pPr>
      <w:r w:rsidRPr="006A1147">
        <w:rPr>
          <w:lang w:val="pt-PT"/>
        </w:rPr>
        <w:t xml:space="preserve">Podemos concluir que, </w:t>
      </w:r>
      <w:r>
        <w:rPr>
          <w:lang w:val="pt-PT"/>
        </w:rPr>
        <w:t>com a lanterna ligada durante 2 minutos</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Em relação ao UID u0a</w:t>
      </w:r>
      <w:r>
        <w:rPr>
          <w:lang w:val="pt-PT"/>
        </w:rPr>
        <w:t>424(app Lanterna)</w:t>
      </w:r>
      <w:r w:rsidRPr="006A1147">
        <w:rPr>
          <w:lang w:val="pt-PT"/>
        </w:rPr>
        <w:t xml:space="preserve">, concluímos que a sua contribuição para o consumo total do dispositivo </w:t>
      </w:r>
      <w:r>
        <w:rPr>
          <w:lang w:val="pt-PT"/>
        </w:rPr>
        <w:t xml:space="preserve">representa 42.49% </w:t>
      </w:r>
      <w:r w:rsidRPr="006A1147">
        <w:rPr>
          <w:lang w:val="pt-PT"/>
        </w:rPr>
        <w:t>do consumo de energia total.</w:t>
      </w:r>
      <w:r w:rsidRPr="003C4CEF">
        <w:rPr>
          <w:lang w:val="pt-PT"/>
        </w:rPr>
        <w:t xml:space="preserve"> </w:t>
      </w:r>
      <w:r w:rsidRPr="006A1147">
        <w:rPr>
          <w:lang w:val="pt-PT"/>
        </w:rPr>
        <w:t>Observamos também que, o Screen Energy consum</w:t>
      </w:r>
      <w:r>
        <w:rPr>
          <w:lang w:val="pt-PT"/>
        </w:rPr>
        <w:t>e</w:t>
      </w:r>
      <w:r w:rsidRPr="006A1147">
        <w:rPr>
          <w:lang w:val="pt-PT"/>
        </w:rPr>
        <w:t xml:space="preserve"> uma quantidade </w:t>
      </w:r>
      <w:r>
        <w:rPr>
          <w:lang w:val="pt-PT"/>
        </w:rPr>
        <w:t>inferior</w:t>
      </w:r>
      <w:r w:rsidRPr="006A1147">
        <w:rPr>
          <w:lang w:val="pt-PT"/>
        </w:rPr>
        <w:t xml:space="preserve"> de energia, representa apenas </w:t>
      </w:r>
      <w:r>
        <w:rPr>
          <w:lang w:val="pt-PT"/>
        </w:rPr>
        <w:t>23,88</w:t>
      </w:r>
      <w:r w:rsidRPr="006A1147">
        <w:rPr>
          <w:lang w:val="pt-PT"/>
        </w:rPr>
        <w:t>% do consumo de energia total.</w:t>
      </w:r>
      <w:r w:rsidRPr="00727241">
        <w:rPr>
          <w:lang w:val="pt-PT"/>
        </w:rPr>
        <w:t xml:space="preserve"> </w:t>
      </w:r>
      <w:r>
        <w:rPr>
          <w:lang w:val="pt-PT"/>
        </w:rPr>
        <w:lastRenderedPageBreak/>
        <w:t>Considerando a média do consumo de energia total é 117.03 joules com um desvio padrão de 68.37 joules</w:t>
      </w:r>
    </w:p>
    <w:p w14:paraId="6528DB89" w14:textId="77777777" w:rsidR="002E6B57" w:rsidRDefault="002E6B57" w:rsidP="00EB3345">
      <w:pPr>
        <w:pStyle w:val="Caption"/>
        <w:jc w:val="both"/>
        <w:rPr>
          <w:lang w:val="pt-BR"/>
        </w:rPr>
      </w:pPr>
      <w:r>
        <w:rPr>
          <w:lang w:val="pt-BR"/>
        </w:rPr>
        <w:t xml:space="preserve">    </w:t>
      </w:r>
    </w:p>
    <w:p w14:paraId="6B7B0835" w14:textId="77777777" w:rsidR="002E6B57" w:rsidRDefault="002E6B57" w:rsidP="00EB3345">
      <w:pPr>
        <w:keepNext/>
      </w:pPr>
      <w:r w:rsidRPr="00F04E85">
        <w:rPr>
          <w:noProof/>
        </w:rPr>
        <w:drawing>
          <wp:inline distT="0" distB="0" distL="0" distR="0" wp14:anchorId="4F7CEFE9" wp14:editId="070C958A">
            <wp:extent cx="5400675" cy="4007485"/>
            <wp:effectExtent l="0" t="0" r="9525" b="0"/>
            <wp:docPr id="306736734"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15521" name="Picture 1" descr="A table with numbers and lines&#10;&#10;Description automatically generated"/>
                    <pic:cNvPicPr/>
                  </pic:nvPicPr>
                  <pic:blipFill>
                    <a:blip r:embed="rId45"/>
                    <a:stretch>
                      <a:fillRect/>
                    </a:stretch>
                  </pic:blipFill>
                  <pic:spPr>
                    <a:xfrm>
                      <a:off x="0" y="0"/>
                      <a:ext cx="5400675" cy="4007485"/>
                    </a:xfrm>
                    <a:prstGeom prst="rect">
                      <a:avLst/>
                    </a:prstGeom>
                  </pic:spPr>
                </pic:pic>
              </a:graphicData>
            </a:graphic>
          </wp:inline>
        </w:drawing>
      </w:r>
    </w:p>
    <w:p w14:paraId="69F6D99B" w14:textId="77777777" w:rsidR="002E6B57" w:rsidRPr="00F04E85" w:rsidRDefault="002E6B57" w:rsidP="00EB3345">
      <w:pPr>
        <w:pStyle w:val="Caption"/>
        <w:jc w:val="both"/>
        <w:rPr>
          <w:lang w:val="pt-BR"/>
        </w:rPr>
      </w:pPr>
      <w:bookmarkStart w:id="103" w:name="_Toc170506698"/>
      <w:r w:rsidRPr="00E13A54">
        <w:rPr>
          <w:lang w:val="pt-PT"/>
        </w:rPr>
        <w:t xml:space="preserve">Figura </w:t>
      </w:r>
      <w:r>
        <w:fldChar w:fldCharType="begin"/>
      </w:r>
      <w:r w:rsidRPr="00E13A54">
        <w:rPr>
          <w:lang w:val="pt-PT"/>
        </w:rPr>
        <w:instrText xml:space="preserve"> SEQ Figura \* ARABIC </w:instrText>
      </w:r>
      <w:r>
        <w:fldChar w:fldCharType="separate"/>
      </w:r>
      <w:r>
        <w:rPr>
          <w:noProof/>
          <w:lang w:val="pt-PT"/>
        </w:rPr>
        <w:t>34</w:t>
      </w:r>
      <w:r>
        <w:fldChar w:fldCharType="end"/>
      </w:r>
      <w:r w:rsidRPr="00E13A54">
        <w:rPr>
          <w:lang w:val="pt-PT"/>
        </w:rPr>
        <w:t xml:space="preserve"> – Tabela com valores recolhidos para o consumo Energia Total com a lanterna ligada durante 2 minutos.</w:t>
      </w:r>
      <w:bookmarkEnd w:id="103"/>
    </w:p>
    <w:p w14:paraId="3E06EEFE" w14:textId="77777777" w:rsidR="002E6B57" w:rsidRDefault="002E6B57" w:rsidP="00EB3345">
      <w:pPr>
        <w:rPr>
          <w:lang w:val="pt-BR"/>
        </w:rPr>
      </w:pPr>
    </w:p>
    <w:p w14:paraId="2B0B5E64"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7050661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0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30ED2E" w14:textId="77777777" w:rsidR="002E6B57" w:rsidRDefault="002E6B57" w:rsidP="00EB3345">
      <w:pPr>
        <w:keepNext/>
      </w:pPr>
      <w:r w:rsidRPr="00F04E85">
        <w:rPr>
          <w:noProof/>
        </w:rPr>
        <w:drawing>
          <wp:inline distT="0" distB="0" distL="0" distR="0" wp14:anchorId="08D18516" wp14:editId="68EB4813">
            <wp:extent cx="4839375" cy="1438476"/>
            <wp:effectExtent l="0" t="0" r="0" b="9525"/>
            <wp:docPr id="10646267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094" name="Picture 1" descr="A screen shot of a computer&#10;&#10;Description automatically generated"/>
                    <pic:cNvPicPr/>
                  </pic:nvPicPr>
                  <pic:blipFill>
                    <a:blip r:embed="rId46"/>
                    <a:stretch>
                      <a:fillRect/>
                    </a:stretch>
                  </pic:blipFill>
                  <pic:spPr>
                    <a:xfrm>
                      <a:off x="0" y="0"/>
                      <a:ext cx="4839375" cy="1438476"/>
                    </a:xfrm>
                    <a:prstGeom prst="rect">
                      <a:avLst/>
                    </a:prstGeom>
                  </pic:spPr>
                </pic:pic>
              </a:graphicData>
            </a:graphic>
          </wp:inline>
        </w:drawing>
      </w:r>
    </w:p>
    <w:p w14:paraId="6607E928" w14:textId="77777777" w:rsidR="002E6B57" w:rsidRPr="00D130F0" w:rsidRDefault="002E6B57" w:rsidP="00EB3345">
      <w:pPr>
        <w:pStyle w:val="Caption"/>
        <w:jc w:val="both"/>
        <w:rPr>
          <w:lang w:val="pt-PT"/>
        </w:rPr>
      </w:pPr>
      <w:bookmarkStart w:id="105" w:name="_Toc170506699"/>
      <w:r w:rsidRPr="00D130F0">
        <w:rPr>
          <w:lang w:val="pt-PT"/>
        </w:rPr>
        <w:t xml:space="preserve">Figura </w:t>
      </w:r>
      <w:r>
        <w:fldChar w:fldCharType="begin"/>
      </w:r>
      <w:r w:rsidRPr="00D130F0">
        <w:rPr>
          <w:lang w:val="pt-PT"/>
        </w:rPr>
        <w:instrText xml:space="preserve"> SEQ Figura \* ARABIC </w:instrText>
      </w:r>
      <w:r>
        <w:fldChar w:fldCharType="separate"/>
      </w:r>
      <w:r>
        <w:rPr>
          <w:noProof/>
          <w:lang w:val="pt-PT"/>
        </w:rPr>
        <w:t>35</w:t>
      </w:r>
      <w:r>
        <w:fldChar w:fldCharType="end"/>
      </w:r>
      <w:r w:rsidRPr="00D130F0">
        <w:rPr>
          <w:lang w:val="pt-PT"/>
        </w:rPr>
        <w:t xml:space="preserve"> – Cálculo do p-value</w:t>
      </w:r>
      <w:bookmarkEnd w:id="105"/>
    </w:p>
    <w:p w14:paraId="58888FA7" w14:textId="77777777" w:rsidR="002E6B57" w:rsidRPr="00D56A7E" w:rsidRDefault="002E6B57" w:rsidP="00EB3345">
      <w:pPr>
        <w:rPr>
          <w:b/>
          <w:bCs/>
          <w:sz w:val="20"/>
          <w:szCs w:val="20"/>
          <w:lang w:val="pt-BR"/>
        </w:rPr>
      </w:pPr>
    </w:p>
    <w:p w14:paraId="09FBD7A2" w14:textId="77777777" w:rsidR="002E6B57" w:rsidRDefault="002E6B57" w:rsidP="00EB3345">
      <w:pPr>
        <w:rPr>
          <w:lang w:val="pt-BR"/>
        </w:rPr>
      </w:pPr>
      <w:r>
        <w:rPr>
          <w:lang w:val="pt-BR"/>
        </w:rPr>
        <w:t>Para avaliar a hipótese que o uso da lanterna afeta o consumo de energia foi realizada um teste estatístico na imagem anterior que prova que o p-value encontrado é inferior a 0.05 o que permite rejeitar a hipótese nula em favor da hipótese alternativa.</w:t>
      </w:r>
    </w:p>
    <w:p w14:paraId="1D8C0CCA" w14:textId="77777777" w:rsidR="002E6B57" w:rsidRDefault="002E6B57" w:rsidP="00EB3345">
      <w:pPr>
        <w:rPr>
          <w:lang w:val="pt-BR"/>
        </w:rPr>
      </w:pPr>
    </w:p>
    <w:p w14:paraId="20D357EF" w14:textId="77777777" w:rsidR="002E6B57" w:rsidRDefault="002E6B57" w:rsidP="00EB3345">
      <w:pPr>
        <w:rPr>
          <w:lang w:val="pt-BR"/>
        </w:rPr>
      </w:pPr>
    </w:p>
    <w:p w14:paraId="66E1284A" w14:textId="77777777" w:rsidR="002E6B57" w:rsidRDefault="002E6B57" w:rsidP="00EB3345">
      <w:pPr>
        <w:rPr>
          <w:lang w:val="pt-BR"/>
        </w:rPr>
      </w:pPr>
    </w:p>
    <w:p w14:paraId="66D38F20"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70506619"/>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10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269C35" w14:textId="77777777" w:rsidR="002E6B57" w:rsidRPr="00F64AD3" w:rsidRDefault="002E6B57" w:rsidP="00EB3345">
      <w:pPr>
        <w:rPr>
          <w:lang w:val="pt-PT"/>
        </w:rPr>
      </w:pPr>
      <w:r w:rsidRPr="00F64AD3">
        <w:rPr>
          <w:lang w:val="pt-PT"/>
        </w:rPr>
        <w:t>A análise revela que o uso da lanterna consome uma quantidade substancial de energia, tanto em termos absolutos quanto relativos ao consumo total do dispositivo móvel. Além disso, o impacto do Screen Energy é também notável, embora seja inferior ao impacto do UID associado à lanterna.</w:t>
      </w:r>
    </w:p>
    <w:p w14:paraId="2D439870" w14:textId="77777777" w:rsidR="002E6B57" w:rsidRDefault="002E6B57" w:rsidP="00EB3345">
      <w:pPr>
        <w:rPr>
          <w:lang w:val="pt-BR"/>
        </w:rPr>
      </w:pPr>
    </w:p>
    <w:p w14:paraId="153BCBD8" w14:textId="77777777" w:rsidR="002E6B57" w:rsidRDefault="002E6B57" w:rsidP="00EB3345">
      <w:pPr>
        <w:rPr>
          <w:lang w:val="pt-BR"/>
        </w:rPr>
      </w:pPr>
    </w:p>
    <w:p w14:paraId="3207D810" w14:textId="77777777" w:rsidR="002E6B57" w:rsidRDefault="002E6B57" w:rsidP="00EB3345">
      <w:pPr>
        <w:rPr>
          <w:lang w:val="pt-BR"/>
        </w:rPr>
      </w:pPr>
    </w:p>
    <w:p w14:paraId="71F8B94C" w14:textId="77777777" w:rsidR="002E6B57" w:rsidRDefault="002E6B57" w:rsidP="00EB3345">
      <w:pPr>
        <w:rPr>
          <w:lang w:val="pt-BR"/>
        </w:rPr>
      </w:pPr>
    </w:p>
    <w:p w14:paraId="6DE9907E" w14:textId="77777777" w:rsidR="002E6B57" w:rsidRDefault="002E6B57" w:rsidP="00EB3345">
      <w:pPr>
        <w:rPr>
          <w:lang w:val="pt-BR"/>
        </w:rPr>
      </w:pPr>
    </w:p>
    <w:p w14:paraId="34592397" w14:textId="77777777" w:rsidR="002E6B57" w:rsidRDefault="002E6B57" w:rsidP="00EB3345">
      <w:pPr>
        <w:rPr>
          <w:lang w:val="pt-BR"/>
        </w:rPr>
      </w:pPr>
    </w:p>
    <w:p w14:paraId="5AB72E65" w14:textId="77777777" w:rsidR="002E6B57" w:rsidRDefault="002E6B57" w:rsidP="00EB3345">
      <w:pPr>
        <w:rPr>
          <w:lang w:val="pt-BR"/>
        </w:rPr>
      </w:pPr>
    </w:p>
    <w:p w14:paraId="407BD107"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70506620"/>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 lanterna ligada durante 1 minuto</w:t>
      </w:r>
      <w:bookmarkEnd w:id="107"/>
    </w:p>
    <w:p w14:paraId="690EC871" w14:textId="77777777" w:rsidR="002E6B57" w:rsidRDefault="002E6B57" w:rsidP="00EB3345">
      <w:pPr>
        <w:keepNext/>
      </w:pPr>
      <w:r w:rsidRPr="000B15AB">
        <w:rPr>
          <w:noProof/>
        </w:rPr>
        <w:drawing>
          <wp:inline distT="0" distB="0" distL="0" distR="0" wp14:anchorId="2538EBC1" wp14:editId="13B8FF57">
            <wp:extent cx="5400675" cy="3769360"/>
            <wp:effectExtent l="0" t="0" r="9525" b="2540"/>
            <wp:docPr id="67984753" name="Imagem 1"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4753" name="Imagem 1" descr="Uma imagem com texto, captura de ecrã, diagrama, Retângulo&#10;&#10;Descrição gerada automaticamente"/>
                    <pic:cNvPicPr/>
                  </pic:nvPicPr>
                  <pic:blipFill>
                    <a:blip r:embed="rId47"/>
                    <a:stretch>
                      <a:fillRect/>
                    </a:stretch>
                  </pic:blipFill>
                  <pic:spPr>
                    <a:xfrm>
                      <a:off x="0" y="0"/>
                      <a:ext cx="5400675" cy="3769360"/>
                    </a:xfrm>
                    <a:prstGeom prst="rect">
                      <a:avLst/>
                    </a:prstGeom>
                  </pic:spPr>
                </pic:pic>
              </a:graphicData>
            </a:graphic>
          </wp:inline>
        </w:drawing>
      </w:r>
    </w:p>
    <w:p w14:paraId="772C7B27" w14:textId="77777777" w:rsidR="002E6B57" w:rsidRPr="002D6282" w:rsidRDefault="002E6B57" w:rsidP="00EB3345">
      <w:pPr>
        <w:pStyle w:val="Caption"/>
        <w:jc w:val="both"/>
        <w:rPr>
          <w:lang w:val="pt-PT"/>
        </w:rPr>
      </w:pPr>
      <w:bookmarkStart w:id="108" w:name="_Toc170506700"/>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36</w:t>
      </w:r>
      <w:r>
        <w:fldChar w:fldCharType="end"/>
      </w:r>
      <w:r w:rsidRPr="002D6282">
        <w:rPr>
          <w:lang w:val="pt-PT"/>
        </w:rPr>
        <w:t xml:space="preserve"> – Media Consumo Energia Total com a lanterna ligada durante 1 minuto</w:t>
      </w:r>
      <w:bookmarkEnd w:id="108"/>
    </w:p>
    <w:p w14:paraId="007D7AC9" w14:textId="77777777" w:rsidR="002E6B57" w:rsidRDefault="002E6B57" w:rsidP="00EB3345">
      <w:pPr>
        <w:rPr>
          <w:lang w:val="pt-BR"/>
        </w:rPr>
      </w:pPr>
      <w:r>
        <w:rPr>
          <w:lang w:val="pt-BR"/>
        </w:rPr>
        <w:t xml:space="preserve">           </w:t>
      </w:r>
    </w:p>
    <w:p w14:paraId="68DC2EFC" w14:textId="77777777" w:rsidR="002E6B57" w:rsidRPr="006A1147" w:rsidRDefault="002E6B57" w:rsidP="00EB3345">
      <w:pPr>
        <w:rPr>
          <w:lang w:val="pt-PT"/>
        </w:rPr>
      </w:pPr>
      <w:r w:rsidRPr="006A1147">
        <w:rPr>
          <w:lang w:val="pt-PT"/>
        </w:rPr>
        <w:t xml:space="preserve">Podemos concluir que, </w:t>
      </w:r>
      <w:r>
        <w:rPr>
          <w:lang w:val="pt-PT"/>
        </w:rPr>
        <w:t>com a lanterna ligada durante 1 minuto</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w:t>
      </w:r>
      <w:r w:rsidRPr="006A1147">
        <w:rPr>
          <w:lang w:val="pt-PT"/>
        </w:rPr>
        <w:lastRenderedPageBreak/>
        <w:t>o teste é atribuída ao consumo total do dispositivo móvel. Em relação ao UID u0a</w:t>
      </w:r>
      <w:r>
        <w:rPr>
          <w:lang w:val="pt-PT"/>
        </w:rPr>
        <w:t>424(app Lanterna)</w:t>
      </w:r>
      <w:r w:rsidRPr="006A1147">
        <w:rPr>
          <w:lang w:val="pt-PT"/>
        </w:rPr>
        <w:t xml:space="preserve">, concluímos que a sua contribuição para o consumo total do dispositivo </w:t>
      </w:r>
      <w:r>
        <w:rPr>
          <w:lang w:val="pt-PT"/>
        </w:rPr>
        <w:t xml:space="preserve">representa </w:t>
      </w:r>
      <w:r w:rsidRPr="000B15AB">
        <w:rPr>
          <w:lang w:val="pt-PT"/>
        </w:rPr>
        <w:t>22.5</w:t>
      </w:r>
      <w:r>
        <w:rPr>
          <w:lang w:val="pt-PT"/>
        </w:rPr>
        <w:t xml:space="preserve">2% </w:t>
      </w:r>
      <w:r w:rsidRPr="006A1147">
        <w:rPr>
          <w:lang w:val="pt-PT"/>
        </w:rPr>
        <w:t>do consumo de energia total.</w:t>
      </w:r>
      <w:r w:rsidRPr="003C4CEF">
        <w:rPr>
          <w:lang w:val="pt-PT"/>
        </w:rPr>
        <w:t xml:space="preserve"> </w:t>
      </w:r>
      <w:r w:rsidRPr="006A1147">
        <w:rPr>
          <w:lang w:val="pt-PT"/>
        </w:rPr>
        <w:t>Observamos também que, o Screen Energy consum</w:t>
      </w:r>
      <w:r>
        <w:rPr>
          <w:lang w:val="pt-PT"/>
        </w:rPr>
        <w:t>e</w:t>
      </w:r>
      <w:r w:rsidRPr="006A1147">
        <w:rPr>
          <w:lang w:val="pt-PT"/>
        </w:rPr>
        <w:t xml:space="preserve"> uma quantidade </w:t>
      </w:r>
      <w:r>
        <w:rPr>
          <w:lang w:val="pt-PT"/>
        </w:rPr>
        <w:t>inferior</w:t>
      </w:r>
      <w:r w:rsidRPr="006A1147">
        <w:rPr>
          <w:lang w:val="pt-PT"/>
        </w:rPr>
        <w:t xml:space="preserve"> de energia, representa apenas </w:t>
      </w:r>
      <w:r w:rsidRPr="000B15AB">
        <w:rPr>
          <w:lang w:val="pt-PT"/>
        </w:rPr>
        <w:t>11.33</w:t>
      </w:r>
      <w:r w:rsidRPr="006A1147">
        <w:rPr>
          <w:lang w:val="pt-PT"/>
        </w:rPr>
        <w:t>% do consumo de energia total.</w:t>
      </w:r>
      <w:r w:rsidRPr="00727241">
        <w:rPr>
          <w:lang w:val="pt-PT"/>
        </w:rPr>
        <w:t xml:space="preserve"> </w:t>
      </w:r>
      <w:r>
        <w:rPr>
          <w:lang w:val="pt-PT"/>
        </w:rPr>
        <w:t>Considerando a média do consumo de energia total é 89.64 joules com um desvio padrão de 77.49 joules</w:t>
      </w:r>
    </w:p>
    <w:p w14:paraId="62035BB4" w14:textId="77777777" w:rsidR="002E6B57" w:rsidRDefault="002E6B57" w:rsidP="00EB3345">
      <w:pPr>
        <w:keepNext/>
      </w:pPr>
      <w:r w:rsidRPr="00431D20">
        <w:rPr>
          <w:noProof/>
        </w:rPr>
        <w:drawing>
          <wp:inline distT="0" distB="0" distL="0" distR="0" wp14:anchorId="3B28773C" wp14:editId="1A730F57">
            <wp:extent cx="5400675" cy="4043680"/>
            <wp:effectExtent l="0" t="0" r="9525" b="0"/>
            <wp:docPr id="51378213" name="Picture 1" descr="A table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213" name="Picture 1" descr="A table with numbers and a number of data&#10;&#10;Description automatically generated with medium confidence"/>
                    <pic:cNvPicPr/>
                  </pic:nvPicPr>
                  <pic:blipFill>
                    <a:blip r:embed="rId48"/>
                    <a:stretch>
                      <a:fillRect/>
                    </a:stretch>
                  </pic:blipFill>
                  <pic:spPr>
                    <a:xfrm>
                      <a:off x="0" y="0"/>
                      <a:ext cx="5400675" cy="4043680"/>
                    </a:xfrm>
                    <a:prstGeom prst="rect">
                      <a:avLst/>
                    </a:prstGeom>
                  </pic:spPr>
                </pic:pic>
              </a:graphicData>
            </a:graphic>
          </wp:inline>
        </w:drawing>
      </w:r>
    </w:p>
    <w:p w14:paraId="35E1EBBF" w14:textId="77777777" w:rsidR="002E6B57" w:rsidRPr="002D6282" w:rsidRDefault="002E6B57" w:rsidP="00EB3345">
      <w:pPr>
        <w:pStyle w:val="Caption"/>
        <w:jc w:val="both"/>
        <w:rPr>
          <w:lang w:val="pt-PT"/>
        </w:rPr>
      </w:pPr>
      <w:bookmarkStart w:id="109" w:name="_Toc170506701"/>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37</w:t>
      </w:r>
      <w:r>
        <w:fldChar w:fldCharType="end"/>
      </w:r>
      <w:r w:rsidRPr="002D6282">
        <w:rPr>
          <w:lang w:val="pt-PT"/>
        </w:rPr>
        <w:t xml:space="preserve"> – Tabela com valores recolhidos para o consumo Energia Total com a lanterna ligada durante 1 minuto.</w:t>
      </w:r>
      <w:bookmarkEnd w:id="109"/>
    </w:p>
    <w:p w14:paraId="371DD2AF" w14:textId="77777777" w:rsidR="002E6B57" w:rsidRDefault="002E6B57" w:rsidP="00EB3345">
      <w:pPr>
        <w:pStyle w:val="Caption"/>
        <w:jc w:val="both"/>
        <w:rPr>
          <w:lang w:val="pt-BR"/>
        </w:rPr>
      </w:pPr>
    </w:p>
    <w:p w14:paraId="0E284451" w14:textId="77777777" w:rsidR="002E6B57" w:rsidRDefault="002E6B57" w:rsidP="00EB3345">
      <w:pPr>
        <w:rPr>
          <w:lang w:val="pt-BR"/>
        </w:rPr>
      </w:pPr>
    </w:p>
    <w:p w14:paraId="39D18881"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70506621"/>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1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6E95BB" w14:textId="77777777" w:rsidR="002E6B57" w:rsidRDefault="002E6B57" w:rsidP="00EB3345">
      <w:pPr>
        <w:keepNext/>
      </w:pPr>
      <w:r w:rsidRPr="00431D20">
        <w:rPr>
          <w:noProof/>
        </w:rPr>
        <w:drawing>
          <wp:inline distT="0" distB="0" distL="0" distR="0" wp14:anchorId="4B204E94" wp14:editId="317352AB">
            <wp:extent cx="4896533" cy="1409897"/>
            <wp:effectExtent l="0" t="0" r="0" b="0"/>
            <wp:docPr id="16739537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3780" name="Picture 1" descr="A screenshot of a computer error&#10;&#10;Description automatically generated"/>
                    <pic:cNvPicPr/>
                  </pic:nvPicPr>
                  <pic:blipFill>
                    <a:blip r:embed="rId49"/>
                    <a:stretch>
                      <a:fillRect/>
                    </a:stretch>
                  </pic:blipFill>
                  <pic:spPr>
                    <a:xfrm>
                      <a:off x="0" y="0"/>
                      <a:ext cx="4896533" cy="1409897"/>
                    </a:xfrm>
                    <a:prstGeom prst="rect">
                      <a:avLst/>
                    </a:prstGeom>
                  </pic:spPr>
                </pic:pic>
              </a:graphicData>
            </a:graphic>
          </wp:inline>
        </w:drawing>
      </w:r>
    </w:p>
    <w:p w14:paraId="4B72EABE" w14:textId="77777777" w:rsidR="002E6B57" w:rsidRPr="002D6282" w:rsidRDefault="002E6B57" w:rsidP="00EB3345">
      <w:pPr>
        <w:pStyle w:val="Caption"/>
        <w:jc w:val="both"/>
        <w:rPr>
          <w:lang w:val="pt-PT"/>
        </w:rPr>
      </w:pPr>
      <w:bookmarkStart w:id="111" w:name="_Toc170506702"/>
      <w:r w:rsidRPr="002D6282">
        <w:rPr>
          <w:lang w:val="pt-PT"/>
        </w:rPr>
        <w:t xml:space="preserve">Figura </w:t>
      </w:r>
      <w:r>
        <w:fldChar w:fldCharType="begin"/>
      </w:r>
      <w:r w:rsidRPr="002D6282">
        <w:rPr>
          <w:lang w:val="pt-PT"/>
        </w:rPr>
        <w:instrText xml:space="preserve"> SEQ Figura \* ARABIC </w:instrText>
      </w:r>
      <w:r>
        <w:fldChar w:fldCharType="separate"/>
      </w:r>
      <w:r>
        <w:rPr>
          <w:noProof/>
          <w:lang w:val="pt-PT"/>
        </w:rPr>
        <w:t>38</w:t>
      </w:r>
      <w:r>
        <w:fldChar w:fldCharType="end"/>
      </w:r>
      <w:r w:rsidRPr="002D6282">
        <w:rPr>
          <w:lang w:val="pt-PT"/>
        </w:rPr>
        <w:t xml:space="preserve"> – Cálculo do p-value</w:t>
      </w:r>
      <w:bookmarkEnd w:id="111"/>
    </w:p>
    <w:p w14:paraId="12A463A0" w14:textId="77777777" w:rsidR="002E6B57" w:rsidRPr="00D56A7E" w:rsidRDefault="002E6B57" w:rsidP="00EB3345">
      <w:pPr>
        <w:rPr>
          <w:b/>
          <w:bCs/>
          <w:sz w:val="20"/>
          <w:szCs w:val="20"/>
          <w:lang w:val="pt-BR"/>
        </w:rPr>
      </w:pPr>
    </w:p>
    <w:p w14:paraId="478EBA7B" w14:textId="77777777" w:rsidR="002E6B57" w:rsidRDefault="002E6B57" w:rsidP="00EB3345">
      <w:pPr>
        <w:rPr>
          <w:lang w:val="pt-BR"/>
        </w:rPr>
      </w:pPr>
      <w:r>
        <w:rPr>
          <w:lang w:val="pt-BR"/>
        </w:rPr>
        <w:lastRenderedPageBreak/>
        <w:t>Para avaliar a hipótese que o uso da lanterna afeta o consumo de energia foi realizada um teste estatístico na imagem anterior que prova que o p-value encontrado é inferior a 0.05 o que permite rejeitar a hipótese nula em favor da hipótese alternativa.</w:t>
      </w:r>
    </w:p>
    <w:p w14:paraId="4994D3DB" w14:textId="77777777" w:rsidR="002E6B57" w:rsidRDefault="002E6B57" w:rsidP="00EB3345">
      <w:pPr>
        <w:rPr>
          <w:lang w:val="pt-BR"/>
        </w:rPr>
      </w:pPr>
    </w:p>
    <w:p w14:paraId="6D9043DC" w14:textId="77777777" w:rsidR="002E6B57" w:rsidRDefault="002E6B57" w:rsidP="00EB3345">
      <w:pPr>
        <w:rPr>
          <w:lang w:val="pt-BR"/>
        </w:rPr>
      </w:pPr>
    </w:p>
    <w:p w14:paraId="52883DD1"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Toc170506622"/>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11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B84E2C" w14:textId="77777777" w:rsidR="002E6B57" w:rsidRPr="00F64AD3" w:rsidRDefault="002E6B57" w:rsidP="00EB3345">
      <w:pPr>
        <w:rPr>
          <w:lang w:val="pt-PT"/>
        </w:rPr>
      </w:pPr>
      <w:r w:rsidRPr="00F64AD3">
        <w:rPr>
          <w:lang w:val="pt-PT"/>
        </w:rPr>
        <w:t>Podemos concluir que a lanterna ligada durante 1 minuto tem um impacto significativo no consumo de energia, com a aplicação da lanterna contribuindo substancialmente para o aumento do consumo. Isso sugere que o uso da lanterna em dispositivos móveis pode ter um impacto notável na duração da bateria. Por outro lado, a tela, embora ainda consuma energia, tem um impacto menor em comparação com a aplicação da lanterna.</w:t>
      </w:r>
    </w:p>
    <w:p w14:paraId="6C9BC041" w14:textId="77777777" w:rsidR="002E6B57" w:rsidRDefault="002E6B57" w:rsidP="00EB3345">
      <w:pPr>
        <w:rPr>
          <w:lang w:val="pt-BR"/>
        </w:rPr>
      </w:pPr>
    </w:p>
    <w:p w14:paraId="2E2B6863" w14:textId="77777777" w:rsidR="002E6B57" w:rsidRDefault="002E6B57" w:rsidP="00EB3345">
      <w:pPr>
        <w:rPr>
          <w:lang w:val="pt-BR"/>
        </w:rPr>
      </w:pPr>
    </w:p>
    <w:p w14:paraId="525071A9" w14:textId="77777777" w:rsidR="002E6B57" w:rsidRDefault="002E6B57" w:rsidP="00EB3345">
      <w:pPr>
        <w:rPr>
          <w:lang w:val="pt-BR"/>
        </w:rPr>
      </w:pPr>
    </w:p>
    <w:p w14:paraId="7325361C" w14:textId="77777777" w:rsidR="002E6B57" w:rsidRDefault="002E6B57" w:rsidP="00EB3345">
      <w:pPr>
        <w:rPr>
          <w:lang w:val="pt-BR"/>
        </w:rPr>
      </w:pPr>
    </w:p>
    <w:p w14:paraId="7599C894" w14:textId="77777777" w:rsidR="002E6B57" w:rsidRDefault="002E6B57" w:rsidP="00EB3345">
      <w:pPr>
        <w:rPr>
          <w:lang w:val="pt-BR"/>
        </w:rPr>
      </w:pPr>
    </w:p>
    <w:p w14:paraId="27B0D213" w14:textId="77777777" w:rsidR="002E6B57" w:rsidRDefault="002E6B57" w:rsidP="00EB3345">
      <w:pPr>
        <w:pStyle w:val="Heading4"/>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70506623"/>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Lanterna</w:t>
      </w:r>
      <w:bookmarkEnd w:id="113"/>
    </w:p>
    <w:p w14:paraId="4577E391" w14:textId="77777777" w:rsidR="002E6B57" w:rsidRPr="00F64AD3" w:rsidRDefault="002E6B57" w:rsidP="00EB3345">
      <w:pPr>
        <w:rPr>
          <w:b/>
          <w:bCs/>
          <w:lang w:val="pt-PT"/>
        </w:rPr>
      </w:pPr>
      <w:r w:rsidRPr="00F64AD3">
        <w:rPr>
          <w:b/>
          <w:bCs/>
          <w:lang w:val="pt-PT"/>
        </w:rPr>
        <w:t>Lanterna Desligada:</w:t>
      </w:r>
    </w:p>
    <w:p w14:paraId="23620227" w14:textId="77777777" w:rsidR="002E6B57" w:rsidRPr="00F64AD3" w:rsidRDefault="002E6B57" w:rsidP="00EB3345">
      <w:pPr>
        <w:rPr>
          <w:lang w:val="pt-PT"/>
        </w:rPr>
      </w:pPr>
      <w:r w:rsidRPr="00F64AD3">
        <w:rPr>
          <w:b/>
          <w:bCs/>
          <w:lang w:val="pt-PT"/>
        </w:rPr>
        <w:t>3 Minutos:</w:t>
      </w:r>
      <w:r w:rsidRPr="00F64AD3">
        <w:rPr>
          <w:lang w:val="pt-PT"/>
        </w:rPr>
        <w:t xml:space="preserve"> O consumo de energia total (Computed Drain) foi o maior, com o Screen Energy representando 30.09% e o UID u0a428 (aplicação Lanterna) contribuindo apenas 0.01%.</w:t>
      </w:r>
    </w:p>
    <w:p w14:paraId="01F948CB" w14:textId="77777777" w:rsidR="002E6B57" w:rsidRPr="00F64AD3" w:rsidRDefault="002E6B57" w:rsidP="00EB3345">
      <w:pPr>
        <w:rPr>
          <w:lang w:val="pt-PT"/>
        </w:rPr>
      </w:pPr>
      <w:r w:rsidRPr="00F64AD3">
        <w:rPr>
          <w:b/>
          <w:bCs/>
          <w:lang w:val="pt-PT"/>
        </w:rPr>
        <w:t>2 Minutos:</w:t>
      </w:r>
      <w:r w:rsidRPr="00F64AD3">
        <w:rPr>
          <w:lang w:val="pt-PT"/>
        </w:rPr>
        <w:t xml:space="preserve"> O Computed Drain também apresentou o maior valor, com o Screen Energy representando 30.21% e o UID u0a428 contribuindo 0.01%.</w:t>
      </w:r>
    </w:p>
    <w:p w14:paraId="536A572E" w14:textId="77777777" w:rsidR="002E6B57" w:rsidRPr="00F64AD3" w:rsidRDefault="002E6B57" w:rsidP="00EB3345">
      <w:pPr>
        <w:rPr>
          <w:lang w:val="pt-PT"/>
        </w:rPr>
      </w:pPr>
      <w:r w:rsidRPr="00F64AD3">
        <w:rPr>
          <w:b/>
          <w:bCs/>
          <w:lang w:val="pt-PT"/>
        </w:rPr>
        <w:t>1 Minuto:</w:t>
      </w:r>
      <w:r w:rsidRPr="00F64AD3">
        <w:rPr>
          <w:lang w:val="pt-PT"/>
        </w:rPr>
        <w:t xml:space="preserve"> O Computed Drain foi novamente o maior, com o Screen Energy representando 23.93% e o UID u0a428 contribuindo 0.02%.</w:t>
      </w:r>
    </w:p>
    <w:p w14:paraId="319F6BD6" w14:textId="77777777" w:rsidR="002E6B57" w:rsidRPr="00F64AD3" w:rsidRDefault="002E6B57" w:rsidP="00EB3345">
      <w:pPr>
        <w:rPr>
          <w:b/>
          <w:bCs/>
          <w:lang w:val="pt-PT"/>
        </w:rPr>
      </w:pPr>
      <w:r w:rsidRPr="00F64AD3">
        <w:rPr>
          <w:b/>
          <w:bCs/>
          <w:lang w:val="pt-PT"/>
        </w:rPr>
        <w:t>Lanterna Ligada</w:t>
      </w:r>
      <w:r>
        <w:rPr>
          <w:b/>
          <w:bCs/>
          <w:lang w:val="pt-PT"/>
        </w:rPr>
        <w:t>:</w:t>
      </w:r>
    </w:p>
    <w:p w14:paraId="4BF8BF57" w14:textId="77777777" w:rsidR="002E6B57" w:rsidRPr="00F64AD3" w:rsidRDefault="002E6B57" w:rsidP="00EB3345">
      <w:pPr>
        <w:rPr>
          <w:lang w:val="pt-PT"/>
        </w:rPr>
      </w:pPr>
      <w:r w:rsidRPr="00F64AD3">
        <w:rPr>
          <w:b/>
          <w:bCs/>
          <w:lang w:val="pt-PT"/>
        </w:rPr>
        <w:t>3 Minutos:</w:t>
      </w:r>
      <w:r w:rsidRPr="00F64AD3">
        <w:rPr>
          <w:lang w:val="pt-PT"/>
        </w:rPr>
        <w:t xml:space="preserve"> O consumo de energia total (Computed Drain) foi o maior, com o UID u0a424 (aplicação Lanterna) contribuindo 43.46% e o Screen Energy 24.42%.</w:t>
      </w:r>
    </w:p>
    <w:p w14:paraId="20D15B34" w14:textId="77777777" w:rsidR="002E6B57" w:rsidRPr="00F64AD3" w:rsidRDefault="002E6B57" w:rsidP="00EB3345">
      <w:pPr>
        <w:rPr>
          <w:lang w:val="pt-PT"/>
        </w:rPr>
      </w:pPr>
      <w:r w:rsidRPr="00F64AD3">
        <w:rPr>
          <w:b/>
          <w:bCs/>
          <w:lang w:val="pt-PT"/>
        </w:rPr>
        <w:t>2 Minutos:</w:t>
      </w:r>
      <w:r w:rsidRPr="00F64AD3">
        <w:rPr>
          <w:lang w:val="pt-PT"/>
        </w:rPr>
        <w:t xml:space="preserve"> O Computed Drain apresentou o maior valor, com o UID u0a424 contribuindo 42.49% e o Screen Energy 23.88%.</w:t>
      </w:r>
    </w:p>
    <w:p w14:paraId="1AA49144" w14:textId="77777777" w:rsidR="002E6B57" w:rsidRDefault="002E6B57" w:rsidP="00EB3345">
      <w:pPr>
        <w:rPr>
          <w:lang w:val="pt-PT"/>
        </w:rPr>
      </w:pPr>
      <w:r w:rsidRPr="00F64AD3">
        <w:rPr>
          <w:b/>
          <w:bCs/>
          <w:lang w:val="pt-PT"/>
        </w:rPr>
        <w:t>1 Minuto:</w:t>
      </w:r>
      <w:r w:rsidRPr="00F64AD3">
        <w:rPr>
          <w:lang w:val="pt-PT"/>
        </w:rPr>
        <w:t xml:space="preserve"> O Computed Drain foi o maior, com o UID u0a424 contribuindo 22.52% e o Screen Energy 11.33%.</w:t>
      </w:r>
    </w:p>
    <w:p w14:paraId="36659A19" w14:textId="77777777" w:rsidR="002E6B57" w:rsidRDefault="002E6B57" w:rsidP="00EB3345">
      <w:pPr>
        <w:rPr>
          <w:lang w:val="pt-PT"/>
        </w:rPr>
      </w:pPr>
    </w:p>
    <w:p w14:paraId="72D573FD" w14:textId="77777777" w:rsidR="002E6B57" w:rsidRDefault="002E6B57" w:rsidP="00EB3345">
      <w:pPr>
        <w:rPr>
          <w:lang w:val="pt-PT"/>
        </w:rPr>
      </w:pPr>
      <w:r w:rsidRPr="00F64AD3">
        <w:rPr>
          <w:lang w:val="pt-PT"/>
        </w:rPr>
        <w:t>Podemos concluir que a lanterna ligada durante diferentes períodos tem um impacto significativo no consumo de energia do dispositivo móvel. O aumento do consumo de energia é linear, ou seja, o consumo aumenta com o tempo de duração da lanterna ligada. A utilização de uma potência menor na lanterna</w:t>
      </w:r>
      <w:r>
        <w:rPr>
          <w:lang w:val="pt-PT"/>
        </w:rPr>
        <w:t xml:space="preserve"> parece ser</w:t>
      </w:r>
      <w:r w:rsidRPr="00F64AD3">
        <w:rPr>
          <w:lang w:val="pt-PT"/>
        </w:rPr>
        <w:t xml:space="preserve"> uma estratégia válida para reduzir o consumo de </w:t>
      </w:r>
      <w:r w:rsidRPr="00F64AD3">
        <w:rPr>
          <w:lang w:val="pt-PT"/>
        </w:rPr>
        <w:lastRenderedPageBreak/>
        <w:t>energia,</w:t>
      </w:r>
      <w:r>
        <w:rPr>
          <w:lang w:val="pt-PT"/>
        </w:rPr>
        <w:t xml:space="preserve"> no entanto não podemos abordar essa estratégia visto que os dispositivos moveis utilizados nos testes não permitem a diminuição da </w:t>
      </w:r>
      <w:r w:rsidRPr="00F64AD3">
        <w:rPr>
          <w:lang w:val="pt-PT"/>
        </w:rPr>
        <w:t>potência</w:t>
      </w:r>
      <w:r>
        <w:rPr>
          <w:lang w:val="pt-PT"/>
        </w:rPr>
        <w:t>.</w:t>
      </w:r>
    </w:p>
    <w:p w14:paraId="01CFB8FC" w14:textId="77777777" w:rsidR="002E6B57" w:rsidRPr="00F64AD3" w:rsidRDefault="002E6B57" w:rsidP="00EB3345">
      <w:pPr>
        <w:rPr>
          <w:lang w:val="pt-PT"/>
        </w:rPr>
      </w:pPr>
    </w:p>
    <w:p w14:paraId="18F849A1" w14:textId="77777777" w:rsidR="002E6B57" w:rsidRPr="00D24BCD" w:rsidRDefault="002E6B57" w:rsidP="00EB3345">
      <w:pPr>
        <w:pStyle w:val="Heading3"/>
        <w:rPr>
          <w:lang w:val="pt-BR"/>
        </w:rPr>
      </w:pPr>
      <w:bookmarkStart w:id="114" w:name="_Toc170506624"/>
      <w:r w:rsidRPr="00C5499A">
        <w:rPr>
          <w:lang w:val="pt-BR"/>
        </w:rPr>
        <w:t>Teste 3 - Impacto do refresh rate na visualização de um video no YouTube</w:t>
      </w:r>
      <w:bookmarkEnd w:id="114"/>
    </w:p>
    <w:p w14:paraId="082D742B" w14:textId="77777777" w:rsidR="002E6B57" w:rsidRPr="00C5499A" w:rsidRDefault="002E6B57" w:rsidP="00EB3345">
      <w:pPr>
        <w:rPr>
          <w:lang w:val="pt-BR"/>
        </w:rPr>
      </w:pPr>
      <w:r w:rsidRPr="00C5499A">
        <w:rPr>
          <w:b/>
          <w:bCs/>
          <w:lang w:val="pt-BR"/>
        </w:rPr>
        <w:t>Objetivo</w:t>
      </w:r>
      <w:r w:rsidRPr="00C5499A">
        <w:rPr>
          <w:lang w:val="pt-BR"/>
        </w:rPr>
        <w:t>: Avaliar como diferentes refresh rate afetam o consumo de energia.</w:t>
      </w:r>
    </w:p>
    <w:p w14:paraId="52CE5576" w14:textId="77777777" w:rsidR="002E6B57" w:rsidRPr="00C5499A" w:rsidRDefault="002E6B57" w:rsidP="00EB3345">
      <w:pPr>
        <w:rPr>
          <w:lang w:val="pt-BR"/>
        </w:rPr>
      </w:pPr>
      <w:r w:rsidRPr="00C5499A">
        <w:rPr>
          <w:b/>
          <w:bCs/>
          <w:lang w:val="pt-BR"/>
        </w:rPr>
        <w:t>Hipóteses</w:t>
      </w:r>
      <w:r w:rsidRPr="00C5499A">
        <w:rPr>
          <w:lang w:val="pt-BR"/>
        </w:rPr>
        <w:t>:</w:t>
      </w:r>
    </w:p>
    <w:p w14:paraId="50B1606A" w14:textId="77777777" w:rsidR="002E6B57" w:rsidRPr="00C5499A" w:rsidRDefault="002E6B57" w:rsidP="00EB3345">
      <w:pPr>
        <w:rPr>
          <w:lang w:val="pt-BR"/>
        </w:rPr>
      </w:pPr>
      <w:r w:rsidRPr="00C5499A">
        <w:rPr>
          <w:b/>
          <w:bCs/>
          <w:lang w:val="pt-BR"/>
        </w:rPr>
        <w:t>H0</w:t>
      </w:r>
      <w:r>
        <w:rPr>
          <w:b/>
          <w:bCs/>
          <w:lang w:val="pt-BR"/>
        </w:rPr>
        <w:t>(Hipótese Nula)</w:t>
      </w:r>
      <w:r w:rsidRPr="00C5499A">
        <w:rPr>
          <w:lang w:val="pt-BR"/>
        </w:rPr>
        <w:t>:  O refresh rate não influencia o consumo de energia.</w:t>
      </w:r>
    </w:p>
    <w:p w14:paraId="3FCCA676" w14:textId="77777777" w:rsidR="002E6B57" w:rsidRPr="00C5499A" w:rsidRDefault="002E6B57" w:rsidP="00EB3345">
      <w:pPr>
        <w:rPr>
          <w:lang w:val="pt-BR"/>
        </w:rPr>
      </w:pPr>
      <w:r w:rsidRPr="00C5499A">
        <w:rPr>
          <w:b/>
          <w:bCs/>
          <w:lang w:val="pt-BR"/>
        </w:rPr>
        <w:t>H1</w:t>
      </w:r>
      <w:r>
        <w:rPr>
          <w:b/>
          <w:bCs/>
          <w:lang w:val="pt-BR"/>
        </w:rPr>
        <w:t>(Hipótese Alternativa)</w:t>
      </w:r>
      <w:r w:rsidRPr="00C5499A">
        <w:rPr>
          <w:lang w:val="pt-BR"/>
        </w:rPr>
        <w:t>: O refresh rate influencia o consumo de energia.</w:t>
      </w:r>
    </w:p>
    <w:p w14:paraId="291AE28C" w14:textId="77777777" w:rsidR="002E6B57" w:rsidRPr="00C5499A" w:rsidRDefault="002E6B57" w:rsidP="00EB3345">
      <w:pPr>
        <w:rPr>
          <w:lang w:val="pt-BR"/>
        </w:rPr>
      </w:pPr>
      <w:r w:rsidRPr="00C5499A">
        <w:rPr>
          <w:b/>
          <w:bCs/>
          <w:lang w:val="pt-BR"/>
        </w:rPr>
        <w:t>Método</w:t>
      </w:r>
      <w:r w:rsidRPr="00C5499A">
        <w:rPr>
          <w:lang w:val="pt-BR"/>
        </w:rPr>
        <w:t xml:space="preserve">: Reprodução de um vídeo no YouTube por </w:t>
      </w:r>
      <w:r>
        <w:rPr>
          <w:lang w:val="pt-BR"/>
        </w:rPr>
        <w:t>2</w:t>
      </w:r>
      <w:r w:rsidRPr="00C5499A">
        <w:rPr>
          <w:lang w:val="pt-BR"/>
        </w:rPr>
        <w:t xml:space="preserve"> minuto com taxas de atualização de 60</w:t>
      </w:r>
      <w:r>
        <w:rPr>
          <w:lang w:val="pt-BR"/>
        </w:rPr>
        <w:t xml:space="preserve"> Hz</w:t>
      </w:r>
      <w:r w:rsidRPr="00C5499A">
        <w:rPr>
          <w:lang w:val="pt-BR"/>
        </w:rPr>
        <w:t xml:space="preserve"> e 120 Hz.</w:t>
      </w:r>
    </w:p>
    <w:p w14:paraId="0771DAFF" w14:textId="77777777" w:rsidR="002E6B57" w:rsidRDefault="002E6B57" w:rsidP="00EB3345">
      <w:pPr>
        <w:rPr>
          <w:lang w:val="pt-BR"/>
        </w:rPr>
      </w:pPr>
      <w:r w:rsidRPr="00C5499A">
        <w:rPr>
          <w:b/>
          <w:bCs/>
          <w:lang w:val="pt-BR"/>
        </w:rPr>
        <w:t>Análise</w:t>
      </w:r>
      <w:r w:rsidRPr="00C5499A">
        <w:rPr>
          <w:lang w:val="pt-BR"/>
        </w:rPr>
        <w:t>: Observação do consumo de energia, seguida de uma análise estatística.</w:t>
      </w:r>
    </w:p>
    <w:p w14:paraId="35EB1CB6" w14:textId="77777777" w:rsidR="002E6B57" w:rsidRDefault="002E6B57" w:rsidP="00EB3345">
      <w:pPr>
        <w:rPr>
          <w:lang w:val="pt-BR"/>
        </w:rPr>
      </w:pPr>
    </w:p>
    <w:p w14:paraId="17B9552D"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70506625"/>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taxa de atualização a 120Hz</w:t>
      </w:r>
      <w:bookmarkEnd w:id="115"/>
    </w:p>
    <w:p w14:paraId="3C0557C5" w14:textId="77777777" w:rsidR="002E6B57" w:rsidRDefault="002E6B57" w:rsidP="00EB3345">
      <w:pPr>
        <w:keepNext/>
      </w:pPr>
      <w:r w:rsidRPr="00077DEA">
        <w:rPr>
          <w:noProof/>
        </w:rPr>
        <w:drawing>
          <wp:inline distT="0" distB="0" distL="0" distR="0" wp14:anchorId="303727DD" wp14:editId="4F011689">
            <wp:extent cx="5400675" cy="3699510"/>
            <wp:effectExtent l="0" t="0" r="9525" b="0"/>
            <wp:docPr id="1676386658" name="Imagem 1"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86658" name="Imagem 1" descr="Uma imagem com texto, captura de ecrã, diagrama, Gráfico&#10;&#10;Descrição gerada automaticamente"/>
                    <pic:cNvPicPr/>
                  </pic:nvPicPr>
                  <pic:blipFill>
                    <a:blip r:embed="rId50"/>
                    <a:stretch>
                      <a:fillRect/>
                    </a:stretch>
                  </pic:blipFill>
                  <pic:spPr>
                    <a:xfrm>
                      <a:off x="0" y="0"/>
                      <a:ext cx="5400675" cy="3699510"/>
                    </a:xfrm>
                    <a:prstGeom prst="rect">
                      <a:avLst/>
                    </a:prstGeom>
                  </pic:spPr>
                </pic:pic>
              </a:graphicData>
            </a:graphic>
          </wp:inline>
        </w:drawing>
      </w:r>
    </w:p>
    <w:p w14:paraId="3404F1CA" w14:textId="77777777" w:rsidR="002E6B57" w:rsidRPr="00C81A96" w:rsidRDefault="002E6B57" w:rsidP="00EB3345">
      <w:pPr>
        <w:pStyle w:val="Caption"/>
        <w:jc w:val="both"/>
        <w:rPr>
          <w:lang w:val="pt-PT"/>
        </w:rPr>
      </w:pPr>
      <w:bookmarkStart w:id="116" w:name="_Toc170506703"/>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39</w:t>
      </w:r>
      <w:r>
        <w:fldChar w:fldCharType="end"/>
      </w:r>
      <w:r w:rsidRPr="00C81A96">
        <w:rPr>
          <w:lang w:val="pt-PT"/>
        </w:rPr>
        <w:t xml:space="preserve"> – Media Consumo Energia Total com taxa de atualização a 120Hz</w:t>
      </w:r>
      <w:bookmarkEnd w:id="116"/>
    </w:p>
    <w:p w14:paraId="3CBCA853" w14:textId="77777777" w:rsidR="002E6B57" w:rsidRPr="00DE3D61" w:rsidRDefault="002E6B57" w:rsidP="00EB3345">
      <w:pPr>
        <w:pStyle w:val="Caption"/>
        <w:jc w:val="both"/>
        <w:rPr>
          <w:lang w:val="pt-PT"/>
        </w:rPr>
      </w:pPr>
    </w:p>
    <w:p w14:paraId="2C925F1B" w14:textId="77777777" w:rsidR="002E6B57" w:rsidRDefault="002E6B57" w:rsidP="00EB3345">
      <w:pPr>
        <w:rPr>
          <w:lang w:val="pt-BR"/>
        </w:rPr>
      </w:pPr>
      <w:r>
        <w:rPr>
          <w:lang w:val="pt-BR"/>
        </w:rPr>
        <w:t xml:space="preserve">           </w:t>
      </w:r>
    </w:p>
    <w:p w14:paraId="06575851" w14:textId="77777777" w:rsidR="002E6B57" w:rsidRPr="006A1147" w:rsidRDefault="002E6B57" w:rsidP="00EB3345">
      <w:pPr>
        <w:rPr>
          <w:lang w:val="pt-PT"/>
        </w:rPr>
      </w:pPr>
      <w:r w:rsidRPr="006A1147">
        <w:rPr>
          <w:lang w:val="pt-PT"/>
        </w:rPr>
        <w:t xml:space="preserve">Podemos concluir que, com </w:t>
      </w:r>
      <w:r>
        <w:rPr>
          <w:lang w:val="pt-PT"/>
        </w:rPr>
        <w:t>a</w:t>
      </w:r>
      <w:r w:rsidRPr="006A1147">
        <w:rPr>
          <w:lang w:val="pt-PT"/>
        </w:rPr>
        <w:t xml:space="preserve"> </w:t>
      </w:r>
      <w:r>
        <w:rPr>
          <w:lang w:val="pt-PT"/>
        </w:rPr>
        <w:t>taxa de atualização a 120Hz</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w:t>
      </w:r>
      <w:r w:rsidRPr="00077DEA">
        <w:rPr>
          <w:lang w:val="pt-PT"/>
        </w:rPr>
        <w:t xml:space="preserve">15.86 </w:t>
      </w:r>
      <w:r w:rsidRPr="006A1147">
        <w:rPr>
          <w:lang w:val="pt-PT"/>
        </w:rPr>
        <w:t xml:space="preserve">% </w:t>
      </w:r>
      <w:r w:rsidRPr="006A1147">
        <w:rPr>
          <w:lang w:val="pt-PT"/>
        </w:rPr>
        <w:lastRenderedPageBreak/>
        <w:t>do consumo de energia total. Em relação ao UID u0a214</w:t>
      </w:r>
      <w:r>
        <w:rPr>
          <w:lang w:val="pt-PT"/>
        </w:rPr>
        <w:t>(app Youtube)</w:t>
      </w:r>
      <w:r w:rsidRPr="006A1147">
        <w:rPr>
          <w:lang w:val="pt-PT"/>
        </w:rPr>
        <w:t xml:space="preserve">, concluímos que a sua contribuição para o consumo total do dispositivo é insignificante, representando apenas </w:t>
      </w:r>
      <w:r w:rsidRPr="00077DEA">
        <w:rPr>
          <w:lang w:val="pt-PT"/>
        </w:rPr>
        <w:t xml:space="preserve">0.025 </w:t>
      </w:r>
      <w:r w:rsidRPr="006A1147">
        <w:rPr>
          <w:lang w:val="pt-PT"/>
        </w:rPr>
        <w:t>% do consumo de energia total.</w:t>
      </w:r>
      <w:r w:rsidRPr="00751B90">
        <w:rPr>
          <w:lang w:val="pt-PT"/>
        </w:rPr>
        <w:t xml:space="preserve"> </w:t>
      </w:r>
      <w:r>
        <w:rPr>
          <w:lang w:val="pt-PT"/>
        </w:rPr>
        <w:t>Considerando a média do consumo de energia total é 196.43 joules com um desvio padrão de 223.08 joules</w:t>
      </w:r>
    </w:p>
    <w:p w14:paraId="5FE3D62B" w14:textId="77777777" w:rsidR="002E6B57" w:rsidRPr="00127FE3" w:rsidRDefault="002E6B57" w:rsidP="00EB3345">
      <w:pPr>
        <w:rPr>
          <w:lang w:val="pt-PT"/>
        </w:rPr>
      </w:pPr>
    </w:p>
    <w:p w14:paraId="429C190C" w14:textId="77777777" w:rsidR="002E6B57" w:rsidRDefault="002E6B57" w:rsidP="00EB3345">
      <w:pPr>
        <w:keepNext/>
      </w:pPr>
      <w:r w:rsidRPr="00077DEA">
        <w:rPr>
          <w:noProof/>
        </w:rPr>
        <w:drawing>
          <wp:inline distT="0" distB="0" distL="0" distR="0" wp14:anchorId="77CA6A05" wp14:editId="2B52435E">
            <wp:extent cx="5400675" cy="3857625"/>
            <wp:effectExtent l="0" t="0" r="9525" b="9525"/>
            <wp:docPr id="278751110"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51110" name="Imagem 1" descr="Uma imagem com texto, captura de ecrã, número, Tipo de letra&#10;&#10;Descrição gerada automaticamente"/>
                    <pic:cNvPicPr/>
                  </pic:nvPicPr>
                  <pic:blipFill>
                    <a:blip r:embed="rId51"/>
                    <a:stretch>
                      <a:fillRect/>
                    </a:stretch>
                  </pic:blipFill>
                  <pic:spPr>
                    <a:xfrm>
                      <a:off x="0" y="0"/>
                      <a:ext cx="5400675" cy="3857625"/>
                    </a:xfrm>
                    <a:prstGeom prst="rect">
                      <a:avLst/>
                    </a:prstGeom>
                  </pic:spPr>
                </pic:pic>
              </a:graphicData>
            </a:graphic>
          </wp:inline>
        </w:drawing>
      </w:r>
    </w:p>
    <w:p w14:paraId="7979AAA3" w14:textId="77777777" w:rsidR="002E6B57" w:rsidRPr="00C81A96" w:rsidRDefault="002E6B57" w:rsidP="00EB3345">
      <w:pPr>
        <w:pStyle w:val="Caption"/>
        <w:jc w:val="both"/>
        <w:rPr>
          <w:lang w:val="pt-PT"/>
        </w:rPr>
      </w:pPr>
      <w:bookmarkStart w:id="117" w:name="_Toc170506704"/>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40</w:t>
      </w:r>
      <w:r>
        <w:fldChar w:fldCharType="end"/>
      </w:r>
      <w:r w:rsidRPr="00C81A96">
        <w:rPr>
          <w:lang w:val="pt-PT"/>
        </w:rPr>
        <w:t xml:space="preserve"> – Tabela com valores recolhidos para o consumo Energia Total com taxa de atualização a 120Hz</w:t>
      </w:r>
      <w:bookmarkEnd w:id="117"/>
    </w:p>
    <w:p w14:paraId="4B9421C8" w14:textId="77777777" w:rsidR="002E6B57" w:rsidRDefault="002E6B57" w:rsidP="00EB3345">
      <w:pPr>
        <w:rPr>
          <w:lang w:val="pt-BR"/>
        </w:rPr>
      </w:pPr>
    </w:p>
    <w:p w14:paraId="0CE0C529"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7050662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1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F85EA8" w14:textId="77777777" w:rsidR="002E6B57" w:rsidRDefault="002E6B57" w:rsidP="00EB3345">
      <w:pPr>
        <w:keepNext/>
      </w:pPr>
      <w:r w:rsidRPr="00077DEA">
        <w:rPr>
          <w:noProof/>
        </w:rPr>
        <w:drawing>
          <wp:inline distT="0" distB="0" distL="0" distR="0" wp14:anchorId="0DEF493D" wp14:editId="2FD965B4">
            <wp:extent cx="4801270" cy="1333686"/>
            <wp:effectExtent l="0" t="0" r="0" b="0"/>
            <wp:docPr id="176529522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5225" name="Imagem 1" descr="Uma imagem com texto, captura de ecrã, Tipo de letra, file&#10;&#10;Descrição gerada automaticamente"/>
                    <pic:cNvPicPr/>
                  </pic:nvPicPr>
                  <pic:blipFill>
                    <a:blip r:embed="rId52"/>
                    <a:stretch>
                      <a:fillRect/>
                    </a:stretch>
                  </pic:blipFill>
                  <pic:spPr>
                    <a:xfrm>
                      <a:off x="0" y="0"/>
                      <a:ext cx="4801270" cy="1333686"/>
                    </a:xfrm>
                    <a:prstGeom prst="rect">
                      <a:avLst/>
                    </a:prstGeom>
                  </pic:spPr>
                </pic:pic>
              </a:graphicData>
            </a:graphic>
          </wp:inline>
        </w:drawing>
      </w:r>
    </w:p>
    <w:p w14:paraId="445425AD" w14:textId="77777777" w:rsidR="002E6B57" w:rsidRPr="00C81A96" w:rsidRDefault="002E6B57" w:rsidP="00EB3345">
      <w:pPr>
        <w:pStyle w:val="Caption"/>
        <w:jc w:val="both"/>
        <w:rPr>
          <w:lang w:val="pt-PT"/>
        </w:rPr>
      </w:pPr>
      <w:bookmarkStart w:id="119" w:name="_Toc170506705"/>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41</w:t>
      </w:r>
      <w:r>
        <w:fldChar w:fldCharType="end"/>
      </w:r>
      <w:r w:rsidRPr="00C81A96">
        <w:rPr>
          <w:lang w:val="pt-PT"/>
        </w:rPr>
        <w:t xml:space="preserve"> – Cálculo do p-value</w:t>
      </w:r>
      <w:bookmarkEnd w:id="119"/>
    </w:p>
    <w:p w14:paraId="6B364519" w14:textId="77777777" w:rsidR="002E6B57" w:rsidRDefault="002E6B57" w:rsidP="00EB3345">
      <w:pPr>
        <w:pStyle w:val="Caption"/>
        <w:jc w:val="both"/>
        <w:rPr>
          <w:lang w:val="pt-BR"/>
        </w:rPr>
      </w:pPr>
    </w:p>
    <w:p w14:paraId="1C05B576" w14:textId="77777777" w:rsidR="002E6B57" w:rsidRDefault="002E6B57" w:rsidP="00EB3345">
      <w:pPr>
        <w:rPr>
          <w:b/>
          <w:bCs/>
          <w:sz w:val="20"/>
          <w:szCs w:val="20"/>
          <w:lang w:val="pt-BR"/>
        </w:rPr>
      </w:pPr>
    </w:p>
    <w:p w14:paraId="220F4091" w14:textId="77777777" w:rsidR="002E6B57" w:rsidRDefault="002E6B57" w:rsidP="00EB3345">
      <w:pPr>
        <w:rPr>
          <w:lang w:val="pt-BR"/>
        </w:rPr>
      </w:pPr>
      <w:r>
        <w:rPr>
          <w:lang w:val="pt-BR"/>
        </w:rPr>
        <w:t>Para avaliar a hipótese que a taxa de atualização a 120Hz afeta o consumo de energia foi realizada um teste estatístico na imagem anterior que prova que o p-value encontrado é inferior a 0.05 o que permite rejeitar a hipótese nula em favor da hipótese alternativa.</w:t>
      </w:r>
    </w:p>
    <w:p w14:paraId="3E2CC634" w14:textId="77777777" w:rsidR="002E6B57" w:rsidRDefault="002E6B57" w:rsidP="00EB3345">
      <w:pPr>
        <w:rPr>
          <w:lang w:val="pt-BR"/>
        </w:rPr>
      </w:pPr>
    </w:p>
    <w:p w14:paraId="56BC9653"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0" w:name="_Toc170506627"/>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12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DFDB66" w14:textId="77777777" w:rsidR="002E6B57" w:rsidRDefault="002E6B57" w:rsidP="00EB3345">
      <w:pPr>
        <w:rPr>
          <w:lang w:val="pt-BR"/>
        </w:rPr>
      </w:pPr>
      <w:r>
        <w:rPr>
          <w:lang w:val="pt-BR"/>
        </w:rPr>
        <w:t>Ao visualizar vídeos no Youtube com uma duração de 2 minutos a 120Hz temos um aumento significativo no consumo de energia total(</w:t>
      </w:r>
      <w:r w:rsidRPr="006A1147">
        <w:rPr>
          <w:lang w:val="pt-PT"/>
        </w:rPr>
        <w:t>Computed Drain)</w:t>
      </w:r>
      <w:r>
        <w:rPr>
          <w:lang w:val="pt-PT"/>
        </w:rPr>
        <w:t xml:space="preserve"> e o </w:t>
      </w:r>
      <w:r w:rsidRPr="006A1147">
        <w:rPr>
          <w:lang w:val="pt-PT"/>
        </w:rPr>
        <w:t>Screen Energy cons</w:t>
      </w:r>
      <w:r>
        <w:rPr>
          <w:lang w:val="pt-PT"/>
        </w:rPr>
        <w:t>ome</w:t>
      </w:r>
      <w:r w:rsidRPr="006A1147">
        <w:rPr>
          <w:lang w:val="pt-PT"/>
        </w:rPr>
        <w:t xml:space="preserve"> uma quantidade considerável de energia</w:t>
      </w:r>
      <w:r>
        <w:rPr>
          <w:lang w:val="pt-BR"/>
        </w:rPr>
        <w:t xml:space="preserve"> o que reforça a necessidade de implementar estratégias de gestão de energia mais eficientes.</w:t>
      </w:r>
    </w:p>
    <w:p w14:paraId="75F0AB72" w14:textId="77777777" w:rsidR="002E6B57" w:rsidRDefault="002E6B57" w:rsidP="00EB3345">
      <w:pPr>
        <w:rPr>
          <w:lang w:val="pt-BR"/>
        </w:rPr>
      </w:pPr>
    </w:p>
    <w:p w14:paraId="2CEE3AFD" w14:textId="77777777" w:rsidR="002E6B57" w:rsidRDefault="002E6B57" w:rsidP="00EB3345">
      <w:pPr>
        <w:rPr>
          <w:lang w:val="pt-BR"/>
        </w:rPr>
      </w:pPr>
    </w:p>
    <w:p w14:paraId="4A59B814"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170506628"/>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Resultados e Análise d</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taxa de atualização a 60Hz</w:t>
      </w:r>
      <w:bookmarkEnd w:id="121"/>
    </w:p>
    <w:p w14:paraId="6EF7ABA2" w14:textId="77777777" w:rsidR="002E6B57" w:rsidRDefault="002E6B57" w:rsidP="00EB3345">
      <w:pPr>
        <w:keepNext/>
      </w:pPr>
      <w:r w:rsidRPr="00FE6382">
        <w:rPr>
          <w:noProof/>
        </w:rPr>
        <w:drawing>
          <wp:inline distT="0" distB="0" distL="0" distR="0" wp14:anchorId="421F7B3D" wp14:editId="4CC7ACA0">
            <wp:extent cx="5400675" cy="3326130"/>
            <wp:effectExtent l="0" t="0" r="9525" b="7620"/>
            <wp:docPr id="1563943843" name="Imagem 1"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3996" name="Imagem 1" descr="Uma imagem com texto, captura de ecrã, diagrama, Retângulo&#10;&#10;Descrição gerada automaticamente"/>
                    <pic:cNvPicPr/>
                  </pic:nvPicPr>
                  <pic:blipFill>
                    <a:blip r:embed="rId53"/>
                    <a:stretch>
                      <a:fillRect/>
                    </a:stretch>
                  </pic:blipFill>
                  <pic:spPr>
                    <a:xfrm>
                      <a:off x="0" y="0"/>
                      <a:ext cx="5400675" cy="3326130"/>
                    </a:xfrm>
                    <a:prstGeom prst="rect">
                      <a:avLst/>
                    </a:prstGeom>
                  </pic:spPr>
                </pic:pic>
              </a:graphicData>
            </a:graphic>
          </wp:inline>
        </w:drawing>
      </w:r>
    </w:p>
    <w:p w14:paraId="2E8053EC" w14:textId="77777777" w:rsidR="002E6B57" w:rsidRPr="00C81A96" w:rsidRDefault="002E6B57" w:rsidP="00EB3345">
      <w:pPr>
        <w:pStyle w:val="Caption"/>
        <w:jc w:val="both"/>
        <w:rPr>
          <w:lang w:val="pt-PT"/>
        </w:rPr>
      </w:pPr>
      <w:bookmarkStart w:id="122" w:name="_Toc170506706"/>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42</w:t>
      </w:r>
      <w:r>
        <w:fldChar w:fldCharType="end"/>
      </w:r>
      <w:r w:rsidRPr="00C81A96">
        <w:rPr>
          <w:lang w:val="pt-PT"/>
        </w:rPr>
        <w:t xml:space="preserve"> – Media Consumo Energia Total com taxa de atualização a 60Hz</w:t>
      </w:r>
      <w:bookmarkEnd w:id="122"/>
    </w:p>
    <w:p w14:paraId="0C205822" w14:textId="77777777" w:rsidR="002E6B57" w:rsidRPr="00DE3D61" w:rsidRDefault="002E6B57" w:rsidP="00EB3345">
      <w:pPr>
        <w:pStyle w:val="Caption"/>
        <w:jc w:val="both"/>
        <w:rPr>
          <w:lang w:val="pt-PT"/>
        </w:rPr>
      </w:pPr>
    </w:p>
    <w:p w14:paraId="4FE1CA32" w14:textId="77777777" w:rsidR="002E6B57" w:rsidRDefault="002E6B57" w:rsidP="00EB3345">
      <w:pPr>
        <w:rPr>
          <w:lang w:val="pt-BR"/>
        </w:rPr>
      </w:pPr>
      <w:r>
        <w:rPr>
          <w:lang w:val="pt-BR"/>
        </w:rPr>
        <w:t xml:space="preserve">           </w:t>
      </w:r>
    </w:p>
    <w:p w14:paraId="2416C2B2" w14:textId="77777777" w:rsidR="002E6B57" w:rsidRPr="006A1147" w:rsidRDefault="002E6B57" w:rsidP="00EB3345">
      <w:pPr>
        <w:rPr>
          <w:lang w:val="pt-PT"/>
        </w:rPr>
      </w:pPr>
      <w:r w:rsidRPr="006A1147">
        <w:rPr>
          <w:lang w:val="pt-PT"/>
        </w:rPr>
        <w:t xml:space="preserve">Podemos concluir que, com </w:t>
      </w:r>
      <w:r>
        <w:rPr>
          <w:lang w:val="pt-PT"/>
        </w:rPr>
        <w:t>a</w:t>
      </w:r>
      <w:r w:rsidRPr="006A1147">
        <w:rPr>
          <w:lang w:val="pt-PT"/>
        </w:rPr>
        <w:t xml:space="preserve"> </w:t>
      </w:r>
      <w:r>
        <w:rPr>
          <w:lang w:val="pt-PT"/>
        </w:rPr>
        <w:t>taxa de atualização a 60H</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w:t>
      </w:r>
      <w:r w:rsidRPr="000F28D3">
        <w:rPr>
          <w:lang w:val="pt-PT"/>
        </w:rPr>
        <w:t>25.</w:t>
      </w:r>
      <w:r>
        <w:rPr>
          <w:lang w:val="pt-PT"/>
        </w:rPr>
        <w:t>14</w:t>
      </w:r>
      <w:r w:rsidRPr="006A1147">
        <w:rPr>
          <w:lang w:val="pt-PT"/>
        </w:rPr>
        <w:t>% do consumo de energia total. Em relação ao UID u0a214</w:t>
      </w:r>
      <w:r>
        <w:rPr>
          <w:lang w:val="pt-PT"/>
        </w:rPr>
        <w:t>(app Youtube)</w:t>
      </w:r>
      <w:r w:rsidRPr="006A1147">
        <w:rPr>
          <w:lang w:val="pt-PT"/>
        </w:rPr>
        <w:t xml:space="preserve">, concluímos que a sua contribuição para o consumo total do dispositivo é insignificante, representando apenas </w:t>
      </w:r>
      <w:r w:rsidRPr="00FE6382">
        <w:rPr>
          <w:lang w:val="pt-PT"/>
        </w:rPr>
        <w:t>0.068</w:t>
      </w:r>
      <w:r w:rsidRPr="006A1147">
        <w:rPr>
          <w:lang w:val="pt-PT"/>
        </w:rPr>
        <w:t>% do consumo de energia total.</w:t>
      </w:r>
      <w:r w:rsidRPr="00751B90">
        <w:rPr>
          <w:lang w:val="pt-PT"/>
        </w:rPr>
        <w:t xml:space="preserve"> </w:t>
      </w:r>
      <w:r>
        <w:rPr>
          <w:lang w:val="pt-PT"/>
        </w:rPr>
        <w:t>Considerando a média do consumo de energia total é 67.16 joules com um desvio padrão de 68.31 joules</w:t>
      </w:r>
    </w:p>
    <w:p w14:paraId="1837FB09" w14:textId="77777777" w:rsidR="002E6B57" w:rsidRPr="00127FE3" w:rsidRDefault="002E6B57" w:rsidP="00EB3345">
      <w:pPr>
        <w:rPr>
          <w:lang w:val="pt-PT"/>
        </w:rPr>
      </w:pPr>
    </w:p>
    <w:p w14:paraId="36A64FFA" w14:textId="77777777" w:rsidR="002E6B57" w:rsidRDefault="002E6B57" w:rsidP="00EB3345">
      <w:pPr>
        <w:keepNext/>
      </w:pPr>
      <w:r w:rsidRPr="00FE6382">
        <w:rPr>
          <w:noProof/>
          <w:lang w:val="pt-PT"/>
        </w:rPr>
        <w:lastRenderedPageBreak/>
        <w:drawing>
          <wp:inline distT="0" distB="0" distL="0" distR="0" wp14:anchorId="23364B52" wp14:editId="74F4506B">
            <wp:extent cx="5400675" cy="3904615"/>
            <wp:effectExtent l="0" t="0" r="9525" b="635"/>
            <wp:docPr id="135785453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3610" name="Imagem 1" descr="Uma imagem com texto, captura de ecrã, número, Tipo de letra&#10;&#10;Descrição gerada automaticamente"/>
                    <pic:cNvPicPr/>
                  </pic:nvPicPr>
                  <pic:blipFill>
                    <a:blip r:embed="rId54"/>
                    <a:stretch>
                      <a:fillRect/>
                    </a:stretch>
                  </pic:blipFill>
                  <pic:spPr>
                    <a:xfrm>
                      <a:off x="0" y="0"/>
                      <a:ext cx="5400675" cy="3904615"/>
                    </a:xfrm>
                    <a:prstGeom prst="rect">
                      <a:avLst/>
                    </a:prstGeom>
                  </pic:spPr>
                </pic:pic>
              </a:graphicData>
            </a:graphic>
          </wp:inline>
        </w:drawing>
      </w:r>
    </w:p>
    <w:p w14:paraId="2556FD24" w14:textId="77777777" w:rsidR="002E6B57" w:rsidRPr="00FE6382" w:rsidRDefault="002E6B57" w:rsidP="00EB3345">
      <w:pPr>
        <w:pStyle w:val="Caption"/>
        <w:jc w:val="both"/>
        <w:rPr>
          <w:lang w:val="pt-PT"/>
        </w:rPr>
      </w:pPr>
      <w:bookmarkStart w:id="123" w:name="_Toc170506707"/>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43</w:t>
      </w:r>
      <w:r>
        <w:fldChar w:fldCharType="end"/>
      </w:r>
      <w:r w:rsidRPr="00C81A96">
        <w:rPr>
          <w:lang w:val="pt-PT"/>
        </w:rPr>
        <w:t xml:space="preserve"> – Tabela com valores recolhidos para o consumo Energia Total com taxa de atualização a 60Hz</w:t>
      </w:r>
      <w:bookmarkEnd w:id="123"/>
    </w:p>
    <w:p w14:paraId="153A2752" w14:textId="77777777" w:rsidR="002E6B57" w:rsidRDefault="002E6B57" w:rsidP="00EB3345">
      <w:pPr>
        <w:pStyle w:val="Caption"/>
        <w:jc w:val="both"/>
        <w:rPr>
          <w:lang w:val="pt-BR"/>
        </w:rPr>
      </w:pPr>
    </w:p>
    <w:p w14:paraId="73033513" w14:textId="77777777" w:rsidR="002E6B57" w:rsidRPr="00D56A7E" w:rsidRDefault="002E6B57" w:rsidP="00EB3345">
      <w:pPr>
        <w:pStyle w:val="Caption"/>
        <w:jc w:val="both"/>
        <w:rPr>
          <w:b w:val="0"/>
          <w:bCs w:val="0"/>
          <w:szCs w:val="20"/>
          <w:lang w:val="pt-BR"/>
        </w:rPr>
      </w:pPr>
    </w:p>
    <w:p w14:paraId="5D181442" w14:textId="77777777" w:rsidR="002E6B57" w:rsidRDefault="002E6B57" w:rsidP="00EB3345">
      <w:pPr>
        <w:rPr>
          <w:lang w:val="pt-BR"/>
        </w:rPr>
      </w:pPr>
    </w:p>
    <w:p w14:paraId="7FCE19A4"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Toc170506629"/>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2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BA9779" w14:textId="77777777" w:rsidR="002E6B57" w:rsidRDefault="002E6B57" w:rsidP="00EB3345">
      <w:pPr>
        <w:keepNext/>
      </w:pPr>
      <w:r w:rsidRPr="00FE6382">
        <w:rPr>
          <w:noProof/>
        </w:rPr>
        <w:drawing>
          <wp:inline distT="0" distB="0" distL="0" distR="0" wp14:anchorId="5BBE0B96" wp14:editId="24CF56EE">
            <wp:extent cx="4782217" cy="1381318"/>
            <wp:effectExtent l="0" t="0" r="0" b="9525"/>
            <wp:docPr id="184200643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0166" name="Imagem 1" descr="Uma imagem com texto, captura de ecrã, Tipo de letra, file&#10;&#10;Descrição gerada automaticamente"/>
                    <pic:cNvPicPr/>
                  </pic:nvPicPr>
                  <pic:blipFill>
                    <a:blip r:embed="rId55"/>
                    <a:stretch>
                      <a:fillRect/>
                    </a:stretch>
                  </pic:blipFill>
                  <pic:spPr>
                    <a:xfrm>
                      <a:off x="0" y="0"/>
                      <a:ext cx="4782217" cy="1381318"/>
                    </a:xfrm>
                    <a:prstGeom prst="rect">
                      <a:avLst/>
                    </a:prstGeom>
                  </pic:spPr>
                </pic:pic>
              </a:graphicData>
            </a:graphic>
          </wp:inline>
        </w:drawing>
      </w:r>
    </w:p>
    <w:p w14:paraId="3151D034" w14:textId="77777777" w:rsidR="002E6B57" w:rsidRPr="00C81A96" w:rsidRDefault="002E6B57" w:rsidP="00EB3345">
      <w:pPr>
        <w:pStyle w:val="Caption"/>
        <w:jc w:val="both"/>
        <w:rPr>
          <w:lang w:val="pt-PT"/>
        </w:rPr>
      </w:pPr>
      <w:bookmarkStart w:id="125" w:name="_Toc170506708"/>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44</w:t>
      </w:r>
      <w:r>
        <w:fldChar w:fldCharType="end"/>
      </w:r>
      <w:r w:rsidRPr="00C81A96">
        <w:rPr>
          <w:lang w:val="pt-PT"/>
        </w:rPr>
        <w:t xml:space="preserve"> – Cálculo do p-value</w:t>
      </w:r>
      <w:bookmarkEnd w:id="125"/>
    </w:p>
    <w:p w14:paraId="2AAD2D2A" w14:textId="77777777" w:rsidR="002E6B57" w:rsidRDefault="002E6B57" w:rsidP="00EB3345">
      <w:pPr>
        <w:pStyle w:val="Caption"/>
        <w:jc w:val="both"/>
        <w:rPr>
          <w:lang w:val="pt-BR"/>
        </w:rPr>
      </w:pPr>
    </w:p>
    <w:p w14:paraId="50AA68AB" w14:textId="77777777" w:rsidR="002E6B57" w:rsidRDefault="002E6B57" w:rsidP="00EB3345">
      <w:pPr>
        <w:rPr>
          <w:b/>
          <w:bCs/>
          <w:sz w:val="20"/>
          <w:szCs w:val="20"/>
          <w:lang w:val="pt-BR"/>
        </w:rPr>
      </w:pPr>
    </w:p>
    <w:p w14:paraId="347E3BBE" w14:textId="77777777" w:rsidR="002E6B57" w:rsidRDefault="002E6B57" w:rsidP="00EB3345">
      <w:pPr>
        <w:rPr>
          <w:lang w:val="pt-BR"/>
        </w:rPr>
      </w:pPr>
      <w:r>
        <w:rPr>
          <w:lang w:val="pt-BR"/>
        </w:rPr>
        <w:t>Para avaliar a hipótese que a taxa de atualização a 120Hz afeta o consumo de energia foi realizada um teste estatístico na imagem anterior que prova que o p-value encontrado é inferior a 0.05 o que permite rejeitar a hipótese nula em favor da hipótese alternativa.</w:t>
      </w:r>
    </w:p>
    <w:p w14:paraId="69C6B6C5" w14:textId="77777777" w:rsidR="002E6B57" w:rsidRDefault="002E6B57" w:rsidP="00EB3345">
      <w:pPr>
        <w:rPr>
          <w:lang w:val="pt-BR"/>
        </w:rPr>
      </w:pPr>
    </w:p>
    <w:p w14:paraId="075EA01A"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70506630"/>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12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30B493" w14:textId="310903F0" w:rsidR="002E6B57" w:rsidRDefault="002E6B57" w:rsidP="00EB3345">
      <w:pPr>
        <w:rPr>
          <w:lang w:val="pt-BR"/>
        </w:rPr>
      </w:pPr>
      <w:r>
        <w:rPr>
          <w:lang w:val="pt-BR"/>
        </w:rPr>
        <w:t>Ao visualizar vídeos no Youtube com uma duração de 2 minutos a 60Hz temos uma diminuição significativa</w:t>
      </w:r>
      <w:r w:rsidR="00EE3F21">
        <w:rPr>
          <w:lang w:val="pt-BR"/>
        </w:rPr>
        <w:t>, quase inacreditavel</w:t>
      </w:r>
      <w:r>
        <w:rPr>
          <w:lang w:val="pt-BR"/>
        </w:rPr>
        <w:t xml:space="preserve"> no consumo de energia total(</w:t>
      </w:r>
      <w:r w:rsidRPr="006A1147">
        <w:rPr>
          <w:lang w:val="pt-PT"/>
        </w:rPr>
        <w:t>Computed Drain)</w:t>
      </w:r>
      <w:r>
        <w:rPr>
          <w:lang w:val="pt-PT"/>
        </w:rPr>
        <w:t xml:space="preserve"> de </w:t>
      </w:r>
      <w:r w:rsidRPr="00FD1B9F">
        <w:rPr>
          <w:lang w:val="pt-PT"/>
        </w:rPr>
        <w:t>347.55</w:t>
      </w:r>
      <w:r>
        <w:rPr>
          <w:lang w:val="pt-PT"/>
        </w:rPr>
        <w:t xml:space="preserve"> J e no </w:t>
      </w:r>
      <w:r w:rsidRPr="006A1147">
        <w:rPr>
          <w:lang w:val="pt-PT"/>
        </w:rPr>
        <w:t xml:space="preserve">Screen Energy </w:t>
      </w:r>
      <w:r>
        <w:rPr>
          <w:lang w:val="pt-PT"/>
        </w:rPr>
        <w:t>de  40.22 J</w:t>
      </w:r>
      <w:r w:rsidR="00EE3F21">
        <w:rPr>
          <w:lang w:val="pt-PT"/>
        </w:rPr>
        <w:t xml:space="preserve"> ou seja</w:t>
      </w:r>
    </w:p>
    <w:p w14:paraId="6B8C4EE8" w14:textId="77777777" w:rsidR="002E6B57" w:rsidRDefault="002E6B57" w:rsidP="00EB3345">
      <w:pPr>
        <w:rPr>
          <w:lang w:val="pt-BR"/>
        </w:rPr>
      </w:pPr>
    </w:p>
    <w:p w14:paraId="00BBFC84" w14:textId="77777777" w:rsidR="002E6B57" w:rsidRDefault="002E6B57" w:rsidP="00EB3345">
      <w:pPr>
        <w:rPr>
          <w:lang w:val="pt-BR"/>
        </w:rPr>
      </w:pPr>
    </w:p>
    <w:p w14:paraId="46D30C86" w14:textId="77777777" w:rsidR="002E6B57" w:rsidRDefault="002E6B57" w:rsidP="00EB3345">
      <w:pPr>
        <w:rPr>
          <w:lang w:val="pt-BR"/>
        </w:rPr>
      </w:pPr>
    </w:p>
    <w:p w14:paraId="29944FD7" w14:textId="77777777" w:rsidR="002E6B57" w:rsidRDefault="002E6B57" w:rsidP="00EB3345">
      <w:pPr>
        <w:pStyle w:val="Heading4"/>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7" w:name="_Toc170506631"/>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taxa de atualização</w:t>
      </w:r>
      <w:bookmarkEnd w:id="127"/>
    </w:p>
    <w:p w14:paraId="39C7C445" w14:textId="77777777" w:rsidR="002E6B57" w:rsidRDefault="002E6B57" w:rsidP="00EB3345">
      <w:pPr>
        <w:rPr>
          <w:lang w:val="pt-BR"/>
        </w:rPr>
      </w:pPr>
      <w:r>
        <w:rPr>
          <w:lang w:val="pt-BR"/>
        </w:rPr>
        <w:t xml:space="preserve">Com base nas análises estatísticas podemos concluir que o p-value é sempre inferior a 0.05 em todos os casos o que permite rejeitar a hipótese nula em favor da hipótese alternativa ou seja o </w:t>
      </w:r>
      <w:r w:rsidRPr="00C5499A">
        <w:rPr>
          <w:lang w:val="pt-BR"/>
        </w:rPr>
        <w:t>O refresh rate influencia o consumo de energia</w:t>
      </w:r>
      <w:r>
        <w:rPr>
          <w:lang w:val="pt-BR"/>
        </w:rPr>
        <w:t>.</w:t>
      </w:r>
    </w:p>
    <w:p w14:paraId="3FC16AC0" w14:textId="77777777" w:rsidR="002E6B57" w:rsidRDefault="002E6B57" w:rsidP="00EB3345">
      <w:pPr>
        <w:rPr>
          <w:lang w:val="pt-BR"/>
        </w:rPr>
      </w:pPr>
      <w:r>
        <w:rPr>
          <w:lang w:val="pt-BR"/>
        </w:rPr>
        <w:t xml:space="preserve">Os resultados demonstram que que o valor de energia consumido pelo despositivo aumenta significativamente com a visualização de videos no youtube a 120Hz, logo uma forma eficaz para os usuários adotarem de forma a economizar energia é de visualizarem videos no youtube a 60Hz se for possivel alterar a taxa de resolução. </w:t>
      </w:r>
    </w:p>
    <w:p w14:paraId="7A291FDD" w14:textId="77777777" w:rsidR="002E6B57" w:rsidRDefault="002E6B57" w:rsidP="00EB3345">
      <w:pPr>
        <w:rPr>
          <w:lang w:val="pt-BR"/>
        </w:rPr>
      </w:pPr>
    </w:p>
    <w:p w14:paraId="16B85281" w14:textId="77777777" w:rsidR="002E6B57" w:rsidRPr="00D24BCD" w:rsidRDefault="002E6B57" w:rsidP="00EB3345">
      <w:pPr>
        <w:pStyle w:val="Heading3"/>
        <w:rPr>
          <w:lang w:val="pt-BR"/>
        </w:rPr>
      </w:pPr>
      <w:bookmarkStart w:id="128" w:name="_Toc170506632"/>
      <w:r w:rsidRPr="00C5499A">
        <w:rPr>
          <w:lang w:val="pt-BR"/>
        </w:rPr>
        <w:t xml:space="preserve">Teste 4 - Impacto </w:t>
      </w:r>
      <w:r>
        <w:rPr>
          <w:lang w:val="pt-BR"/>
        </w:rPr>
        <w:t>da escrita em normal mode e dark mode</w:t>
      </w:r>
      <w:bookmarkEnd w:id="128"/>
    </w:p>
    <w:p w14:paraId="3841E406" w14:textId="77777777" w:rsidR="002E6B57" w:rsidRPr="00C5499A" w:rsidRDefault="002E6B57" w:rsidP="00EB3345">
      <w:pPr>
        <w:rPr>
          <w:lang w:val="pt-BR"/>
        </w:rPr>
      </w:pPr>
      <w:r w:rsidRPr="00C5499A">
        <w:rPr>
          <w:b/>
          <w:bCs/>
          <w:lang w:val="pt-BR"/>
        </w:rPr>
        <w:t>Objetivo</w:t>
      </w:r>
      <w:r w:rsidRPr="00C5499A">
        <w:rPr>
          <w:lang w:val="pt-BR"/>
        </w:rPr>
        <w:t xml:space="preserve">: Investigar como </w:t>
      </w:r>
      <w:r>
        <w:rPr>
          <w:lang w:val="pt-BR"/>
        </w:rPr>
        <w:t>dark mode/light mode</w:t>
      </w:r>
      <w:r w:rsidRPr="00C5499A">
        <w:rPr>
          <w:lang w:val="pt-BR"/>
        </w:rPr>
        <w:t xml:space="preserve"> afeta o consumo de energia.</w:t>
      </w:r>
    </w:p>
    <w:p w14:paraId="52D586C1" w14:textId="77777777" w:rsidR="002E6B57" w:rsidRPr="00C5499A" w:rsidRDefault="002E6B57" w:rsidP="00EB3345">
      <w:pPr>
        <w:rPr>
          <w:lang w:val="pt-BR"/>
        </w:rPr>
      </w:pPr>
      <w:r w:rsidRPr="00C5499A">
        <w:rPr>
          <w:b/>
          <w:bCs/>
          <w:lang w:val="pt-BR"/>
        </w:rPr>
        <w:t>Hipóteses</w:t>
      </w:r>
      <w:r w:rsidRPr="00C5499A">
        <w:rPr>
          <w:lang w:val="pt-BR"/>
        </w:rPr>
        <w:t>:</w:t>
      </w:r>
    </w:p>
    <w:p w14:paraId="649F8C61" w14:textId="77777777" w:rsidR="002E6B57" w:rsidRPr="00C5499A" w:rsidRDefault="002E6B57" w:rsidP="00EB3345">
      <w:pPr>
        <w:rPr>
          <w:lang w:val="pt-BR"/>
        </w:rPr>
      </w:pPr>
      <w:r w:rsidRPr="00C5499A">
        <w:rPr>
          <w:b/>
          <w:bCs/>
          <w:lang w:val="pt-BR"/>
        </w:rPr>
        <w:t>H0</w:t>
      </w:r>
      <w:r>
        <w:rPr>
          <w:b/>
          <w:bCs/>
          <w:lang w:val="pt-BR"/>
        </w:rPr>
        <w:t>(Hipótese Nula)</w:t>
      </w:r>
      <w:r w:rsidRPr="00C5499A">
        <w:rPr>
          <w:lang w:val="pt-BR"/>
        </w:rPr>
        <w:t xml:space="preserve">:  </w:t>
      </w:r>
      <w:r>
        <w:rPr>
          <w:lang w:val="pt-BR"/>
        </w:rPr>
        <w:t>O light mode não consome mais energia que o Dark mode</w:t>
      </w:r>
      <w:r w:rsidRPr="00C5499A">
        <w:rPr>
          <w:lang w:val="pt-BR"/>
        </w:rPr>
        <w:t>.</w:t>
      </w:r>
    </w:p>
    <w:p w14:paraId="57D93F27" w14:textId="77777777" w:rsidR="002E6B57" w:rsidRPr="00C5499A" w:rsidRDefault="002E6B57" w:rsidP="00EB3345">
      <w:pPr>
        <w:rPr>
          <w:lang w:val="pt-BR"/>
        </w:rPr>
      </w:pPr>
      <w:r w:rsidRPr="00C5499A">
        <w:rPr>
          <w:b/>
          <w:bCs/>
          <w:lang w:val="pt-BR"/>
        </w:rPr>
        <w:t>H1</w:t>
      </w:r>
      <w:r>
        <w:rPr>
          <w:b/>
          <w:bCs/>
          <w:lang w:val="pt-BR"/>
        </w:rPr>
        <w:t>(Hipótese Alternativa)</w:t>
      </w:r>
      <w:r w:rsidRPr="00C5499A">
        <w:rPr>
          <w:lang w:val="pt-BR"/>
        </w:rPr>
        <w:t xml:space="preserve">: </w:t>
      </w:r>
      <w:r>
        <w:rPr>
          <w:lang w:val="pt-BR"/>
        </w:rPr>
        <w:t>O Light mode consome mais energia que o Dark mode</w:t>
      </w:r>
      <w:r w:rsidRPr="00C5499A">
        <w:rPr>
          <w:lang w:val="pt-BR"/>
        </w:rPr>
        <w:t>.</w:t>
      </w:r>
    </w:p>
    <w:p w14:paraId="445893CF" w14:textId="77777777" w:rsidR="002E6B57" w:rsidRPr="00C5499A" w:rsidRDefault="002E6B57" w:rsidP="00EB3345">
      <w:pPr>
        <w:rPr>
          <w:lang w:val="pt-BR"/>
        </w:rPr>
      </w:pPr>
      <w:r w:rsidRPr="00C5499A">
        <w:rPr>
          <w:b/>
          <w:bCs/>
          <w:lang w:val="pt-BR"/>
        </w:rPr>
        <w:t>Método</w:t>
      </w:r>
      <w:r w:rsidRPr="00C5499A">
        <w:rPr>
          <w:lang w:val="pt-BR"/>
        </w:rPr>
        <w:t xml:space="preserve">: </w:t>
      </w:r>
      <w:r>
        <w:rPr>
          <w:lang w:val="pt-BR"/>
        </w:rPr>
        <w:t>Reprodução de um ambiente onde textos são escritos em dark mode e light mode durante 1m,2min,3min.</w:t>
      </w:r>
    </w:p>
    <w:p w14:paraId="152B4178" w14:textId="77777777" w:rsidR="002E6B57" w:rsidRDefault="002E6B57" w:rsidP="00EB3345">
      <w:pPr>
        <w:rPr>
          <w:lang w:val="pt-BR"/>
        </w:rPr>
      </w:pPr>
      <w:r w:rsidRPr="00C5499A">
        <w:rPr>
          <w:b/>
          <w:bCs/>
          <w:lang w:val="pt-BR"/>
        </w:rPr>
        <w:t>Análise</w:t>
      </w:r>
      <w:r w:rsidRPr="00C5499A">
        <w:rPr>
          <w:lang w:val="pt-BR"/>
        </w:rPr>
        <w:t>: Medição do consumo de energia, seguida de uma análise estatística.</w:t>
      </w:r>
    </w:p>
    <w:p w14:paraId="377B6732"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170506633"/>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light mode durante 3min</w:t>
      </w:r>
      <w:bookmarkEnd w:id="129"/>
    </w:p>
    <w:p w14:paraId="1432B166" w14:textId="77777777" w:rsidR="002E6B57" w:rsidRDefault="002E6B57" w:rsidP="00EB3345">
      <w:pPr>
        <w:keepNext/>
      </w:pPr>
      <w:r w:rsidRPr="00EE0FDD">
        <w:rPr>
          <w:noProof/>
        </w:rPr>
        <w:drawing>
          <wp:inline distT="0" distB="0" distL="0" distR="0" wp14:anchorId="4146AF58" wp14:editId="4FC1965D">
            <wp:extent cx="5400675" cy="3748405"/>
            <wp:effectExtent l="0" t="0" r="9525" b="4445"/>
            <wp:docPr id="256760938"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5814" name="Imagem 1" descr="Uma imagem com texto, captura de ecrã, diagrama, número&#10;&#10;Descrição gerada automaticamente"/>
                    <pic:cNvPicPr/>
                  </pic:nvPicPr>
                  <pic:blipFill>
                    <a:blip r:embed="rId56"/>
                    <a:stretch>
                      <a:fillRect/>
                    </a:stretch>
                  </pic:blipFill>
                  <pic:spPr>
                    <a:xfrm>
                      <a:off x="0" y="0"/>
                      <a:ext cx="5400675" cy="3748405"/>
                    </a:xfrm>
                    <a:prstGeom prst="rect">
                      <a:avLst/>
                    </a:prstGeom>
                  </pic:spPr>
                </pic:pic>
              </a:graphicData>
            </a:graphic>
          </wp:inline>
        </w:drawing>
      </w:r>
    </w:p>
    <w:p w14:paraId="77CC4D6C" w14:textId="77777777" w:rsidR="002E6B57" w:rsidRPr="00C81A96" w:rsidRDefault="002E6B57" w:rsidP="00EB3345">
      <w:pPr>
        <w:pStyle w:val="Caption"/>
        <w:jc w:val="both"/>
        <w:rPr>
          <w:lang w:val="pt-PT"/>
        </w:rPr>
      </w:pPr>
      <w:bookmarkStart w:id="130" w:name="_Toc170506709"/>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45</w:t>
      </w:r>
      <w:r>
        <w:fldChar w:fldCharType="end"/>
      </w:r>
      <w:r w:rsidRPr="00C81A96">
        <w:rPr>
          <w:lang w:val="pt-PT"/>
        </w:rPr>
        <w:t xml:space="preserve"> – Media Consumo Energia Total light Mode durante 3min</w:t>
      </w:r>
      <w:bookmarkEnd w:id="130"/>
    </w:p>
    <w:p w14:paraId="73C3315A" w14:textId="77777777" w:rsidR="002E6B57" w:rsidRPr="00DE3D61" w:rsidRDefault="002E6B57" w:rsidP="00EB3345">
      <w:pPr>
        <w:pStyle w:val="Caption"/>
        <w:jc w:val="both"/>
        <w:rPr>
          <w:lang w:val="pt-PT"/>
        </w:rPr>
      </w:pPr>
    </w:p>
    <w:p w14:paraId="2249331F" w14:textId="77777777" w:rsidR="002E6B57" w:rsidRDefault="002E6B57" w:rsidP="00EB3345">
      <w:pPr>
        <w:rPr>
          <w:lang w:val="pt-BR"/>
        </w:rPr>
      </w:pPr>
      <w:r>
        <w:rPr>
          <w:lang w:val="pt-BR"/>
        </w:rPr>
        <w:t xml:space="preserve">           </w:t>
      </w:r>
    </w:p>
    <w:p w14:paraId="6D3AF59D" w14:textId="77777777" w:rsidR="002E6B57" w:rsidRPr="006A1147" w:rsidRDefault="002E6B57" w:rsidP="00EB3345">
      <w:pPr>
        <w:rPr>
          <w:lang w:val="pt-PT"/>
        </w:rPr>
      </w:pPr>
      <w:r w:rsidRPr="006A1147">
        <w:rPr>
          <w:lang w:val="pt-PT"/>
        </w:rPr>
        <w:t xml:space="preserve">Podemos concluir que, com </w:t>
      </w:r>
      <w:r>
        <w:rPr>
          <w:lang w:val="pt-PT"/>
        </w:rPr>
        <w:t>o uso do light Mode durante 3min</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w:t>
      </w:r>
      <w:r>
        <w:rPr>
          <w:lang w:val="pt-PT"/>
        </w:rPr>
        <w:t>19.19</w:t>
      </w:r>
      <w:r w:rsidRPr="006A1147">
        <w:rPr>
          <w:lang w:val="pt-PT"/>
        </w:rPr>
        <w:t>% do consumo de energia total. Em relação ao UID u0a214</w:t>
      </w:r>
      <w:r>
        <w:rPr>
          <w:lang w:val="pt-PT"/>
        </w:rPr>
        <w:t>(reprodução ambiente)</w:t>
      </w:r>
      <w:r w:rsidRPr="006A1147">
        <w:rPr>
          <w:lang w:val="pt-PT"/>
        </w:rPr>
        <w:t xml:space="preserve">, concluímos que a sua contribuição para o consumo total do dispositivo é insignificante, representando apenas </w:t>
      </w:r>
      <w:r w:rsidRPr="00EE0FDD">
        <w:rPr>
          <w:lang w:val="pt-PT"/>
        </w:rPr>
        <w:t>0.029</w:t>
      </w:r>
      <w:r w:rsidRPr="006A1147">
        <w:rPr>
          <w:lang w:val="pt-PT"/>
        </w:rPr>
        <w:t>% do consumo de energia total.</w:t>
      </w:r>
      <w:r w:rsidRPr="00751B90">
        <w:rPr>
          <w:lang w:val="pt-PT"/>
        </w:rPr>
        <w:t xml:space="preserve"> </w:t>
      </w:r>
      <w:r>
        <w:rPr>
          <w:lang w:val="pt-PT"/>
        </w:rPr>
        <w:t>Considerando a média do consumo de energia total é 108.36 joules com um desvio padrão de 118.12 joules</w:t>
      </w:r>
    </w:p>
    <w:p w14:paraId="09ED8193" w14:textId="77777777" w:rsidR="002E6B57" w:rsidRPr="00127FE3" w:rsidRDefault="002E6B57" w:rsidP="00EB3345">
      <w:pPr>
        <w:rPr>
          <w:lang w:val="pt-PT"/>
        </w:rPr>
      </w:pPr>
    </w:p>
    <w:p w14:paraId="7790897D" w14:textId="77777777" w:rsidR="002E6B57" w:rsidRDefault="002E6B57" w:rsidP="00EB3345">
      <w:pPr>
        <w:keepNext/>
      </w:pPr>
      <w:r w:rsidRPr="00EE0FDD">
        <w:rPr>
          <w:noProof/>
          <w:lang w:val="pt-PT"/>
        </w:rPr>
        <w:lastRenderedPageBreak/>
        <w:drawing>
          <wp:inline distT="0" distB="0" distL="0" distR="0" wp14:anchorId="50B24DFE" wp14:editId="6366EBCD">
            <wp:extent cx="5400675" cy="3829050"/>
            <wp:effectExtent l="0" t="0" r="9525" b="0"/>
            <wp:docPr id="196038833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2453" name="Imagem 1" descr="Uma imagem com texto, captura de ecrã, número, Tipo de letra&#10;&#10;Descrição gerada automaticamente"/>
                    <pic:cNvPicPr/>
                  </pic:nvPicPr>
                  <pic:blipFill>
                    <a:blip r:embed="rId57"/>
                    <a:stretch>
                      <a:fillRect/>
                    </a:stretch>
                  </pic:blipFill>
                  <pic:spPr>
                    <a:xfrm>
                      <a:off x="0" y="0"/>
                      <a:ext cx="5400675" cy="3829050"/>
                    </a:xfrm>
                    <a:prstGeom prst="rect">
                      <a:avLst/>
                    </a:prstGeom>
                  </pic:spPr>
                </pic:pic>
              </a:graphicData>
            </a:graphic>
          </wp:inline>
        </w:drawing>
      </w:r>
    </w:p>
    <w:p w14:paraId="7EF77D3D" w14:textId="77777777" w:rsidR="002E6B57" w:rsidRPr="00FE6382" w:rsidRDefault="002E6B57" w:rsidP="00EB3345">
      <w:pPr>
        <w:pStyle w:val="Caption"/>
        <w:jc w:val="both"/>
        <w:rPr>
          <w:lang w:val="pt-PT"/>
        </w:rPr>
      </w:pPr>
      <w:bookmarkStart w:id="131" w:name="_Toc170506710"/>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46</w:t>
      </w:r>
      <w:r>
        <w:fldChar w:fldCharType="end"/>
      </w:r>
      <w:r w:rsidRPr="00C81A96">
        <w:rPr>
          <w:lang w:val="pt-PT"/>
        </w:rPr>
        <w:t xml:space="preserve"> – Tabela com valores recolhidos para o consumo Energia Total com Light mode durante 3min</w:t>
      </w:r>
      <w:bookmarkEnd w:id="131"/>
    </w:p>
    <w:p w14:paraId="778C7EAC" w14:textId="77777777" w:rsidR="002E6B57" w:rsidRDefault="002E6B57" w:rsidP="00EB3345">
      <w:pPr>
        <w:pStyle w:val="Caption"/>
        <w:jc w:val="both"/>
        <w:rPr>
          <w:lang w:val="pt-BR"/>
        </w:rPr>
      </w:pPr>
    </w:p>
    <w:p w14:paraId="63E493E1" w14:textId="77777777" w:rsidR="002E6B57" w:rsidRPr="00D56A7E" w:rsidRDefault="002E6B57" w:rsidP="00EB3345">
      <w:pPr>
        <w:pStyle w:val="Caption"/>
        <w:jc w:val="both"/>
        <w:rPr>
          <w:b w:val="0"/>
          <w:bCs w:val="0"/>
          <w:szCs w:val="20"/>
          <w:lang w:val="pt-BR"/>
        </w:rPr>
      </w:pPr>
    </w:p>
    <w:p w14:paraId="530A0145" w14:textId="77777777" w:rsidR="002E6B57" w:rsidRDefault="002E6B57" w:rsidP="00EB3345">
      <w:pPr>
        <w:rPr>
          <w:lang w:val="pt-BR"/>
        </w:rPr>
      </w:pPr>
    </w:p>
    <w:p w14:paraId="41DF8870"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7050663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3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81F865" w14:textId="77777777" w:rsidR="002E6B57" w:rsidRDefault="002E6B57" w:rsidP="00EB3345">
      <w:pPr>
        <w:keepNext/>
      </w:pPr>
      <w:r w:rsidRPr="00EE0FDD">
        <w:rPr>
          <w:noProof/>
        </w:rPr>
        <w:drawing>
          <wp:inline distT="0" distB="0" distL="0" distR="0" wp14:anchorId="7E711234" wp14:editId="52D442F6">
            <wp:extent cx="5096586" cy="1371791"/>
            <wp:effectExtent l="0" t="0" r="8890" b="0"/>
            <wp:docPr id="2326284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2037" name="Imagem 1" descr="Uma imagem com texto, captura de ecrã, Tipo de letra, file&#10;&#10;Descrição gerada automaticamente"/>
                    <pic:cNvPicPr/>
                  </pic:nvPicPr>
                  <pic:blipFill>
                    <a:blip r:embed="rId58"/>
                    <a:stretch>
                      <a:fillRect/>
                    </a:stretch>
                  </pic:blipFill>
                  <pic:spPr>
                    <a:xfrm>
                      <a:off x="0" y="0"/>
                      <a:ext cx="5096586" cy="1371791"/>
                    </a:xfrm>
                    <a:prstGeom prst="rect">
                      <a:avLst/>
                    </a:prstGeom>
                  </pic:spPr>
                </pic:pic>
              </a:graphicData>
            </a:graphic>
          </wp:inline>
        </w:drawing>
      </w:r>
    </w:p>
    <w:p w14:paraId="10230E04" w14:textId="77777777" w:rsidR="002E6B57" w:rsidRPr="00C81A96" w:rsidRDefault="002E6B57" w:rsidP="00EB3345">
      <w:pPr>
        <w:pStyle w:val="Caption"/>
        <w:jc w:val="both"/>
        <w:rPr>
          <w:lang w:val="pt-PT"/>
        </w:rPr>
      </w:pPr>
      <w:bookmarkStart w:id="133" w:name="_Toc170506711"/>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47</w:t>
      </w:r>
      <w:r>
        <w:fldChar w:fldCharType="end"/>
      </w:r>
      <w:r w:rsidRPr="00C81A96">
        <w:rPr>
          <w:lang w:val="pt-PT"/>
        </w:rPr>
        <w:t xml:space="preserve"> – Cálculo do p-value</w:t>
      </w:r>
      <w:bookmarkEnd w:id="133"/>
    </w:p>
    <w:p w14:paraId="2BDD6255" w14:textId="77777777" w:rsidR="002E6B57" w:rsidRDefault="002E6B57" w:rsidP="00EB3345">
      <w:pPr>
        <w:pStyle w:val="Caption"/>
        <w:jc w:val="both"/>
        <w:rPr>
          <w:lang w:val="pt-BR"/>
        </w:rPr>
      </w:pPr>
    </w:p>
    <w:p w14:paraId="6712172A" w14:textId="77777777" w:rsidR="002E6B57" w:rsidRDefault="002E6B57" w:rsidP="00EB3345">
      <w:pPr>
        <w:rPr>
          <w:b/>
          <w:bCs/>
          <w:sz w:val="20"/>
          <w:szCs w:val="20"/>
          <w:lang w:val="pt-BR"/>
        </w:rPr>
      </w:pPr>
    </w:p>
    <w:p w14:paraId="3C0FA09E" w14:textId="77777777" w:rsidR="002E6B57" w:rsidRDefault="002E6B57" w:rsidP="00EB3345">
      <w:pPr>
        <w:rPr>
          <w:lang w:val="pt-BR"/>
        </w:rPr>
      </w:pPr>
      <w:r>
        <w:rPr>
          <w:lang w:val="pt-BR"/>
        </w:rPr>
        <w:t>Para avaliar a hipótese que escrever textos em Light mode afeta o consumo de energia foi realizada um teste estatístico na imagem anterior que prova que o p-value encontrado é inferior a 0.05 o que permite rejeitar a hipótese nula em favor da hipótese alternativa.</w:t>
      </w:r>
    </w:p>
    <w:p w14:paraId="3E9198A0" w14:textId="77777777" w:rsidR="002E6B57" w:rsidRDefault="002E6B57" w:rsidP="00EB3345">
      <w:pPr>
        <w:rPr>
          <w:lang w:val="pt-BR"/>
        </w:rPr>
      </w:pPr>
    </w:p>
    <w:p w14:paraId="72991A0C"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4" w:name="_Toc170506635"/>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13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893C16" w14:textId="77777777" w:rsidR="002E6B57" w:rsidRDefault="002E6B57" w:rsidP="00EB3345">
      <w:pPr>
        <w:rPr>
          <w:lang w:val="pt-BR"/>
        </w:rPr>
      </w:pPr>
      <w:r>
        <w:rPr>
          <w:lang w:val="pt-BR"/>
        </w:rPr>
        <w:t>Vamos comparar directamente os resultados do Light mode durante 3 min com o seu equivalente em Dark mode durante 3 min na secção discussão de resultados do Dark mode.</w:t>
      </w:r>
    </w:p>
    <w:p w14:paraId="09D31068" w14:textId="77777777" w:rsidR="002E6B57" w:rsidRDefault="002E6B57" w:rsidP="00EB3345">
      <w:pPr>
        <w:rPr>
          <w:lang w:val="pt-BR"/>
        </w:rPr>
      </w:pPr>
    </w:p>
    <w:p w14:paraId="0129155D" w14:textId="77777777" w:rsidR="002E6B57" w:rsidRDefault="002E6B57" w:rsidP="00EB3345">
      <w:pPr>
        <w:rPr>
          <w:lang w:val="pt-BR"/>
        </w:rPr>
      </w:pPr>
    </w:p>
    <w:p w14:paraId="20255160" w14:textId="77777777" w:rsidR="002E6B57" w:rsidRDefault="002E6B57" w:rsidP="00EB3345">
      <w:pPr>
        <w:rPr>
          <w:lang w:val="pt-BR"/>
        </w:rPr>
      </w:pPr>
    </w:p>
    <w:p w14:paraId="52AF9961" w14:textId="77777777" w:rsidR="002E6B57" w:rsidRDefault="002E6B57" w:rsidP="00EB3345">
      <w:pPr>
        <w:rPr>
          <w:lang w:val="pt-BR"/>
        </w:rPr>
      </w:pPr>
    </w:p>
    <w:p w14:paraId="359C0AD9" w14:textId="77777777" w:rsidR="002E6B57" w:rsidRDefault="002E6B57" w:rsidP="00EB3345">
      <w:pPr>
        <w:rPr>
          <w:lang w:val="pt-BR"/>
        </w:rPr>
      </w:pPr>
    </w:p>
    <w:p w14:paraId="3E58F881"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5" w:name="_Toc170506636"/>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light mode durante 2min</w:t>
      </w:r>
      <w:bookmarkEnd w:id="135"/>
    </w:p>
    <w:p w14:paraId="76424640" w14:textId="77777777" w:rsidR="002E6B57" w:rsidRDefault="002E6B57" w:rsidP="00EB3345">
      <w:pPr>
        <w:keepNext/>
      </w:pPr>
      <w:r w:rsidRPr="00C24A4F">
        <w:rPr>
          <w:noProof/>
          <w:lang w:val="pt-BR"/>
        </w:rPr>
        <w:drawing>
          <wp:inline distT="0" distB="0" distL="0" distR="0" wp14:anchorId="3419AAC3" wp14:editId="57B8DB0C">
            <wp:extent cx="5400675" cy="3832225"/>
            <wp:effectExtent l="0" t="0" r="9525" b="0"/>
            <wp:docPr id="1958844116"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1810" name="Imagem 1" descr="Uma imagem com texto, captura de ecrã, diagrama, número&#10;&#10;Descrição gerada automaticamente"/>
                    <pic:cNvPicPr/>
                  </pic:nvPicPr>
                  <pic:blipFill>
                    <a:blip r:embed="rId59"/>
                    <a:stretch>
                      <a:fillRect/>
                    </a:stretch>
                  </pic:blipFill>
                  <pic:spPr>
                    <a:xfrm>
                      <a:off x="0" y="0"/>
                      <a:ext cx="5400675" cy="3832225"/>
                    </a:xfrm>
                    <a:prstGeom prst="rect">
                      <a:avLst/>
                    </a:prstGeom>
                  </pic:spPr>
                </pic:pic>
              </a:graphicData>
            </a:graphic>
          </wp:inline>
        </w:drawing>
      </w:r>
    </w:p>
    <w:p w14:paraId="678DF9D6" w14:textId="77777777" w:rsidR="002E6B57" w:rsidRPr="00C24A4F" w:rsidRDefault="002E6B57" w:rsidP="00EB3345">
      <w:pPr>
        <w:pStyle w:val="Caption"/>
        <w:jc w:val="both"/>
        <w:rPr>
          <w:lang w:val="pt-BR"/>
        </w:rPr>
      </w:pPr>
      <w:bookmarkStart w:id="136" w:name="_Toc170506712"/>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48</w:t>
      </w:r>
      <w:r>
        <w:fldChar w:fldCharType="end"/>
      </w:r>
      <w:r w:rsidRPr="00C81A96">
        <w:rPr>
          <w:lang w:val="pt-PT"/>
        </w:rPr>
        <w:t xml:space="preserve"> – Media Consumo Energia Total Light Mode durante 2min</w:t>
      </w:r>
      <w:bookmarkEnd w:id="136"/>
    </w:p>
    <w:p w14:paraId="4CB678DC" w14:textId="77777777" w:rsidR="002E6B57" w:rsidRPr="00DE3D61" w:rsidRDefault="002E6B57" w:rsidP="00EB3345">
      <w:pPr>
        <w:pStyle w:val="Caption"/>
        <w:jc w:val="both"/>
        <w:rPr>
          <w:lang w:val="pt-PT"/>
        </w:rPr>
      </w:pPr>
    </w:p>
    <w:p w14:paraId="0F475BE7" w14:textId="77777777" w:rsidR="002E6B57" w:rsidRDefault="002E6B57" w:rsidP="00EB3345">
      <w:pPr>
        <w:rPr>
          <w:lang w:val="pt-BR"/>
        </w:rPr>
      </w:pPr>
      <w:r>
        <w:rPr>
          <w:lang w:val="pt-BR"/>
        </w:rPr>
        <w:t xml:space="preserve">           </w:t>
      </w:r>
    </w:p>
    <w:p w14:paraId="3F9D6770" w14:textId="77777777" w:rsidR="002E6B57" w:rsidRPr="006A1147" w:rsidRDefault="002E6B57" w:rsidP="00EB3345">
      <w:pPr>
        <w:rPr>
          <w:lang w:val="pt-PT"/>
        </w:rPr>
      </w:pPr>
      <w:r w:rsidRPr="006A1147">
        <w:rPr>
          <w:lang w:val="pt-PT"/>
        </w:rPr>
        <w:t xml:space="preserve">Podemos concluir que, com </w:t>
      </w:r>
      <w:r>
        <w:rPr>
          <w:lang w:val="pt-PT"/>
        </w:rPr>
        <w:t>o uso do Light Mode durante 2min</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w:t>
      </w:r>
      <w:r w:rsidRPr="00EE0FDD">
        <w:rPr>
          <w:lang w:val="pt-PT"/>
        </w:rPr>
        <w:t>16.89</w:t>
      </w:r>
      <w:r w:rsidRPr="006A1147">
        <w:rPr>
          <w:lang w:val="pt-PT"/>
        </w:rPr>
        <w:t>% do consumo de energia total. Em relação ao UID u0a214</w:t>
      </w:r>
      <w:r>
        <w:rPr>
          <w:lang w:val="pt-PT"/>
        </w:rPr>
        <w:t>(reprodução ambiente)</w:t>
      </w:r>
      <w:r w:rsidRPr="006A1147">
        <w:rPr>
          <w:lang w:val="pt-PT"/>
        </w:rPr>
        <w:t xml:space="preserve">, concluímos que a sua contribuição para o consumo total do dispositivo é insignificante, representando apenas </w:t>
      </w:r>
      <w:r w:rsidRPr="00EE0FDD">
        <w:rPr>
          <w:lang w:val="pt-PT"/>
        </w:rPr>
        <w:t>0.018</w:t>
      </w:r>
      <w:r w:rsidRPr="006A1147">
        <w:rPr>
          <w:lang w:val="pt-PT"/>
        </w:rPr>
        <w:t>% do consumo de energia total.</w:t>
      </w:r>
      <w:r w:rsidRPr="00751B90">
        <w:rPr>
          <w:lang w:val="pt-PT"/>
        </w:rPr>
        <w:t xml:space="preserve"> </w:t>
      </w:r>
      <w:r>
        <w:rPr>
          <w:lang w:val="pt-PT"/>
        </w:rPr>
        <w:t>Considerando a média do consumo de energia total é 84.15 joules com um desvio padrão de 94.36 joules</w:t>
      </w:r>
    </w:p>
    <w:p w14:paraId="14960836" w14:textId="77777777" w:rsidR="002E6B57" w:rsidRPr="00127FE3" w:rsidRDefault="002E6B57" w:rsidP="00EB3345">
      <w:pPr>
        <w:rPr>
          <w:lang w:val="pt-PT"/>
        </w:rPr>
      </w:pPr>
    </w:p>
    <w:p w14:paraId="5AC5AEE5" w14:textId="77777777" w:rsidR="002E6B57" w:rsidRDefault="002E6B57" w:rsidP="00EB3345">
      <w:pPr>
        <w:keepNext/>
      </w:pPr>
      <w:r w:rsidRPr="00C24A4F">
        <w:rPr>
          <w:noProof/>
          <w:lang w:val="pt-PT"/>
        </w:rPr>
        <w:drawing>
          <wp:inline distT="0" distB="0" distL="0" distR="0" wp14:anchorId="69B83DE3" wp14:editId="5C2B2832">
            <wp:extent cx="5400675" cy="3867785"/>
            <wp:effectExtent l="0" t="0" r="9525" b="0"/>
            <wp:docPr id="122204982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64761" name="Imagem 1" descr="Uma imagem com texto, captura de ecrã, número, Tipo de letra&#10;&#10;Descrição gerada automaticamente"/>
                    <pic:cNvPicPr/>
                  </pic:nvPicPr>
                  <pic:blipFill>
                    <a:blip r:embed="rId60"/>
                    <a:stretch>
                      <a:fillRect/>
                    </a:stretch>
                  </pic:blipFill>
                  <pic:spPr>
                    <a:xfrm>
                      <a:off x="0" y="0"/>
                      <a:ext cx="5400675" cy="3867785"/>
                    </a:xfrm>
                    <a:prstGeom prst="rect">
                      <a:avLst/>
                    </a:prstGeom>
                  </pic:spPr>
                </pic:pic>
              </a:graphicData>
            </a:graphic>
          </wp:inline>
        </w:drawing>
      </w:r>
    </w:p>
    <w:p w14:paraId="6CD378A1" w14:textId="77777777" w:rsidR="002E6B57" w:rsidRPr="00FE6382" w:rsidRDefault="002E6B57" w:rsidP="00EB3345">
      <w:pPr>
        <w:pStyle w:val="Caption"/>
        <w:jc w:val="both"/>
        <w:rPr>
          <w:lang w:val="pt-PT"/>
        </w:rPr>
      </w:pPr>
      <w:bookmarkStart w:id="137" w:name="_Toc170506713"/>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49</w:t>
      </w:r>
      <w:r>
        <w:fldChar w:fldCharType="end"/>
      </w:r>
      <w:r w:rsidRPr="00C81A96">
        <w:rPr>
          <w:lang w:val="pt-PT"/>
        </w:rPr>
        <w:t xml:space="preserve">  – Tabela com valores recolhidos para o consumo Energia Total com Light mode durante 2min</w:t>
      </w:r>
      <w:bookmarkEnd w:id="137"/>
    </w:p>
    <w:p w14:paraId="07C7B8D8" w14:textId="77777777" w:rsidR="002E6B57" w:rsidRDefault="002E6B57" w:rsidP="00EB3345">
      <w:pPr>
        <w:pStyle w:val="Caption"/>
        <w:jc w:val="both"/>
        <w:rPr>
          <w:lang w:val="pt-BR"/>
        </w:rPr>
      </w:pPr>
    </w:p>
    <w:p w14:paraId="140AEFCB" w14:textId="77777777" w:rsidR="002E6B57" w:rsidRPr="00D56A7E" w:rsidRDefault="002E6B57" w:rsidP="00EB3345">
      <w:pPr>
        <w:pStyle w:val="Caption"/>
        <w:jc w:val="both"/>
        <w:rPr>
          <w:b w:val="0"/>
          <w:bCs w:val="0"/>
          <w:szCs w:val="20"/>
          <w:lang w:val="pt-BR"/>
        </w:rPr>
      </w:pPr>
    </w:p>
    <w:p w14:paraId="029DF081" w14:textId="77777777" w:rsidR="002E6B57" w:rsidRDefault="002E6B57" w:rsidP="00EB3345">
      <w:pPr>
        <w:rPr>
          <w:lang w:val="pt-BR"/>
        </w:rPr>
      </w:pPr>
    </w:p>
    <w:p w14:paraId="0020295C"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170506637"/>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3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DF4D24" w14:textId="77777777" w:rsidR="002E6B57" w:rsidRDefault="002E6B57" w:rsidP="00EB3345">
      <w:pPr>
        <w:keepNext/>
      </w:pPr>
      <w:r w:rsidRPr="00C24A4F">
        <w:rPr>
          <w:noProof/>
        </w:rPr>
        <w:drawing>
          <wp:inline distT="0" distB="0" distL="0" distR="0" wp14:anchorId="7EB1F43B" wp14:editId="0BF3751F">
            <wp:extent cx="4610743" cy="1352739"/>
            <wp:effectExtent l="0" t="0" r="0" b="0"/>
            <wp:docPr id="53224125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0245" name="Imagem 1" descr="Uma imagem com texto, captura de ecrã, Tipo de letra, file&#10;&#10;Descrição gerada automaticamente"/>
                    <pic:cNvPicPr/>
                  </pic:nvPicPr>
                  <pic:blipFill>
                    <a:blip r:embed="rId61"/>
                    <a:stretch>
                      <a:fillRect/>
                    </a:stretch>
                  </pic:blipFill>
                  <pic:spPr>
                    <a:xfrm>
                      <a:off x="0" y="0"/>
                      <a:ext cx="4610743" cy="1352739"/>
                    </a:xfrm>
                    <a:prstGeom prst="rect">
                      <a:avLst/>
                    </a:prstGeom>
                  </pic:spPr>
                </pic:pic>
              </a:graphicData>
            </a:graphic>
          </wp:inline>
        </w:drawing>
      </w:r>
    </w:p>
    <w:p w14:paraId="4D9F610C" w14:textId="77777777" w:rsidR="002E6B57" w:rsidRPr="00C81A96" w:rsidRDefault="002E6B57" w:rsidP="00EB3345">
      <w:pPr>
        <w:pStyle w:val="Caption"/>
        <w:jc w:val="both"/>
        <w:rPr>
          <w:lang w:val="pt-PT"/>
        </w:rPr>
      </w:pPr>
      <w:bookmarkStart w:id="139" w:name="_Toc170506714"/>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50</w:t>
      </w:r>
      <w:r>
        <w:fldChar w:fldCharType="end"/>
      </w:r>
      <w:r w:rsidRPr="00C81A96">
        <w:rPr>
          <w:lang w:val="pt-PT"/>
        </w:rPr>
        <w:t xml:space="preserve"> – Cálculo do p-value</w:t>
      </w:r>
      <w:bookmarkEnd w:id="139"/>
    </w:p>
    <w:p w14:paraId="765AE67E" w14:textId="77777777" w:rsidR="002E6B57" w:rsidRDefault="002E6B57" w:rsidP="00EB3345">
      <w:pPr>
        <w:pStyle w:val="Caption"/>
        <w:jc w:val="both"/>
        <w:rPr>
          <w:lang w:val="pt-BR"/>
        </w:rPr>
      </w:pPr>
    </w:p>
    <w:p w14:paraId="18496783" w14:textId="77777777" w:rsidR="002E6B57" w:rsidRDefault="002E6B57" w:rsidP="00EB3345">
      <w:pPr>
        <w:rPr>
          <w:b/>
          <w:bCs/>
          <w:sz w:val="20"/>
          <w:szCs w:val="20"/>
          <w:lang w:val="pt-BR"/>
        </w:rPr>
      </w:pPr>
    </w:p>
    <w:p w14:paraId="5314CA41" w14:textId="77777777" w:rsidR="002E6B57" w:rsidRDefault="002E6B57" w:rsidP="00EB3345">
      <w:pPr>
        <w:rPr>
          <w:lang w:val="pt-BR"/>
        </w:rPr>
      </w:pPr>
      <w:r>
        <w:rPr>
          <w:lang w:val="pt-BR"/>
        </w:rPr>
        <w:t>Para avaliar a hipótese que escrever textos em Light mode afeta o consumo de energia foi realizada um teste estatístico na imagem anterior que prova que o p-value encontrado é inferior a 0.05 o que permite rejeitar a hipótese nula em favor da hipótese alternativa.</w:t>
      </w:r>
    </w:p>
    <w:p w14:paraId="5FA00C42" w14:textId="77777777" w:rsidR="002E6B57" w:rsidRDefault="002E6B57" w:rsidP="00EB3345">
      <w:pPr>
        <w:rPr>
          <w:lang w:val="pt-BR"/>
        </w:rPr>
      </w:pPr>
    </w:p>
    <w:p w14:paraId="1A03285B"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70506638"/>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14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62FDF83" w14:textId="77777777" w:rsidR="002E6B57" w:rsidRDefault="002E6B57" w:rsidP="00EB3345">
      <w:pPr>
        <w:rPr>
          <w:lang w:val="pt-BR"/>
        </w:rPr>
      </w:pPr>
      <w:r>
        <w:rPr>
          <w:lang w:val="pt-BR"/>
        </w:rPr>
        <w:t>Vamos comparar directamente os resultados do Light mode durante 2 min com o seu equivalente em Dark mode durante 2 min na secção discussão de resultados do Dark mode.</w:t>
      </w:r>
    </w:p>
    <w:p w14:paraId="759E5DC2" w14:textId="77777777" w:rsidR="002E6B57" w:rsidRDefault="002E6B57" w:rsidP="00EB3345">
      <w:pPr>
        <w:rPr>
          <w:lang w:val="pt-BR"/>
        </w:rPr>
      </w:pPr>
    </w:p>
    <w:p w14:paraId="577FCC05" w14:textId="77777777" w:rsidR="002E6B57" w:rsidRDefault="002E6B57" w:rsidP="00EB3345">
      <w:pPr>
        <w:rPr>
          <w:lang w:val="pt-BR"/>
        </w:rPr>
      </w:pPr>
    </w:p>
    <w:p w14:paraId="5CC2AF0F" w14:textId="77777777" w:rsidR="002E6B57" w:rsidRDefault="002E6B57" w:rsidP="00EB3345">
      <w:pPr>
        <w:rPr>
          <w:lang w:val="pt-BR"/>
        </w:rPr>
      </w:pPr>
    </w:p>
    <w:p w14:paraId="33C2CB16" w14:textId="77777777" w:rsidR="002E6B57" w:rsidRDefault="002E6B57" w:rsidP="00EB3345">
      <w:pPr>
        <w:rPr>
          <w:lang w:val="pt-BR"/>
        </w:rPr>
      </w:pPr>
    </w:p>
    <w:p w14:paraId="52F5CF67"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70506639"/>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Light mode durante 1min</w:t>
      </w:r>
      <w:bookmarkEnd w:id="141"/>
    </w:p>
    <w:p w14:paraId="3B22760A" w14:textId="77777777" w:rsidR="002E6B57" w:rsidRDefault="002E6B57" w:rsidP="00EB3345">
      <w:pPr>
        <w:keepNext/>
      </w:pPr>
      <w:r w:rsidRPr="00D35BCD">
        <w:rPr>
          <w:noProof/>
        </w:rPr>
        <w:drawing>
          <wp:inline distT="0" distB="0" distL="0" distR="0" wp14:anchorId="15E0D924" wp14:editId="6DF6FA5D">
            <wp:extent cx="5400675" cy="3880485"/>
            <wp:effectExtent l="0" t="0" r="9525" b="5715"/>
            <wp:docPr id="1196384363"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5569" name="Imagem 1" descr="Uma imagem com texto, captura de ecrã, diagrama, número&#10;&#10;Descrição gerada automaticamente"/>
                    <pic:cNvPicPr/>
                  </pic:nvPicPr>
                  <pic:blipFill>
                    <a:blip r:embed="rId62"/>
                    <a:stretch>
                      <a:fillRect/>
                    </a:stretch>
                  </pic:blipFill>
                  <pic:spPr>
                    <a:xfrm>
                      <a:off x="0" y="0"/>
                      <a:ext cx="5400675" cy="3880485"/>
                    </a:xfrm>
                    <a:prstGeom prst="rect">
                      <a:avLst/>
                    </a:prstGeom>
                  </pic:spPr>
                </pic:pic>
              </a:graphicData>
            </a:graphic>
          </wp:inline>
        </w:drawing>
      </w:r>
    </w:p>
    <w:p w14:paraId="34172C62" w14:textId="77777777" w:rsidR="002E6B57" w:rsidRPr="00C81A96" w:rsidRDefault="002E6B57" w:rsidP="00EB3345">
      <w:pPr>
        <w:pStyle w:val="Caption"/>
        <w:jc w:val="both"/>
        <w:rPr>
          <w:lang w:val="pt-PT"/>
        </w:rPr>
      </w:pPr>
      <w:bookmarkStart w:id="142" w:name="_Toc170506715"/>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51</w:t>
      </w:r>
      <w:r>
        <w:fldChar w:fldCharType="end"/>
      </w:r>
      <w:r w:rsidRPr="00C81A96">
        <w:rPr>
          <w:lang w:val="pt-PT"/>
        </w:rPr>
        <w:t xml:space="preserve"> – Media Consumo Energia Total Light Mode durante </w:t>
      </w:r>
      <w:r>
        <w:rPr>
          <w:lang w:val="pt-PT"/>
        </w:rPr>
        <w:t>1</w:t>
      </w:r>
      <w:r w:rsidRPr="00C81A96">
        <w:rPr>
          <w:lang w:val="pt-PT"/>
        </w:rPr>
        <w:t>min</w:t>
      </w:r>
      <w:bookmarkEnd w:id="142"/>
    </w:p>
    <w:p w14:paraId="780E81C4" w14:textId="77777777" w:rsidR="002E6B57" w:rsidRPr="00DE3D61" w:rsidRDefault="002E6B57" w:rsidP="00EB3345">
      <w:pPr>
        <w:pStyle w:val="Caption"/>
        <w:jc w:val="both"/>
        <w:rPr>
          <w:lang w:val="pt-PT"/>
        </w:rPr>
      </w:pPr>
    </w:p>
    <w:p w14:paraId="5F95380F" w14:textId="77777777" w:rsidR="002E6B57" w:rsidRDefault="002E6B57" w:rsidP="00EB3345">
      <w:pPr>
        <w:rPr>
          <w:lang w:val="pt-BR"/>
        </w:rPr>
      </w:pPr>
      <w:r>
        <w:rPr>
          <w:lang w:val="pt-BR"/>
        </w:rPr>
        <w:t xml:space="preserve">           </w:t>
      </w:r>
    </w:p>
    <w:p w14:paraId="7A947B07" w14:textId="77777777" w:rsidR="002E6B57" w:rsidRPr="006A1147" w:rsidRDefault="002E6B57" w:rsidP="00EB3345">
      <w:pPr>
        <w:rPr>
          <w:lang w:val="pt-PT"/>
        </w:rPr>
      </w:pPr>
      <w:r w:rsidRPr="006A1147">
        <w:rPr>
          <w:lang w:val="pt-PT"/>
        </w:rPr>
        <w:t xml:space="preserve">Podemos concluir que, com </w:t>
      </w:r>
      <w:r>
        <w:rPr>
          <w:lang w:val="pt-PT"/>
        </w:rPr>
        <w:t>o uso do Light Mode durante 1min</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w:t>
      </w:r>
      <w:r w:rsidRPr="00704E09">
        <w:rPr>
          <w:lang w:val="pt-PT"/>
        </w:rPr>
        <w:t>21.40</w:t>
      </w:r>
      <w:r w:rsidRPr="006A1147">
        <w:rPr>
          <w:lang w:val="pt-PT"/>
        </w:rPr>
        <w:t>% do consumo de energia total. Em relação ao UID u0a214</w:t>
      </w:r>
      <w:r>
        <w:rPr>
          <w:lang w:val="pt-PT"/>
        </w:rPr>
        <w:t>(reprodução ambiente)</w:t>
      </w:r>
      <w:r w:rsidRPr="006A1147">
        <w:rPr>
          <w:lang w:val="pt-PT"/>
        </w:rPr>
        <w:t xml:space="preserve">, concluímos que a sua contribuição para o consumo total do dispositivo é insignificante, representando apenas </w:t>
      </w:r>
      <w:r w:rsidRPr="00704E09">
        <w:rPr>
          <w:lang w:val="pt-PT"/>
        </w:rPr>
        <w:t>0.032</w:t>
      </w:r>
      <w:r w:rsidRPr="006A1147">
        <w:rPr>
          <w:lang w:val="pt-PT"/>
        </w:rPr>
        <w:t>% do consumo de energia total.</w:t>
      </w:r>
      <w:r>
        <w:rPr>
          <w:lang w:val="pt-PT"/>
        </w:rPr>
        <w:t xml:space="preserve"> Considerando a média do consumo de energia total é 49.90 joules com um desvio padrão de 52.98 joules</w:t>
      </w:r>
    </w:p>
    <w:p w14:paraId="2D40A4BE" w14:textId="77777777" w:rsidR="002E6B57" w:rsidRPr="00127FE3" w:rsidRDefault="002E6B57" w:rsidP="00EB3345">
      <w:pPr>
        <w:rPr>
          <w:lang w:val="pt-PT"/>
        </w:rPr>
      </w:pPr>
    </w:p>
    <w:p w14:paraId="23FCE7C3" w14:textId="77777777" w:rsidR="002E6B57" w:rsidRDefault="002E6B57" w:rsidP="00EB3345">
      <w:pPr>
        <w:keepNext/>
      </w:pPr>
      <w:r w:rsidRPr="00D35BCD">
        <w:rPr>
          <w:noProof/>
          <w:lang w:val="pt-PT"/>
        </w:rPr>
        <w:lastRenderedPageBreak/>
        <w:drawing>
          <wp:inline distT="0" distB="0" distL="0" distR="0" wp14:anchorId="36EFBC25" wp14:editId="2611A2BF">
            <wp:extent cx="5400675" cy="4026535"/>
            <wp:effectExtent l="0" t="0" r="9525" b="0"/>
            <wp:docPr id="15857435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211" name="Imagem 1" descr="Uma imagem com texto, captura de ecrã, número, Tipo de letra&#10;&#10;Descrição gerada automaticamente"/>
                    <pic:cNvPicPr/>
                  </pic:nvPicPr>
                  <pic:blipFill>
                    <a:blip r:embed="rId63"/>
                    <a:stretch>
                      <a:fillRect/>
                    </a:stretch>
                  </pic:blipFill>
                  <pic:spPr>
                    <a:xfrm>
                      <a:off x="0" y="0"/>
                      <a:ext cx="5400675" cy="4026535"/>
                    </a:xfrm>
                    <a:prstGeom prst="rect">
                      <a:avLst/>
                    </a:prstGeom>
                  </pic:spPr>
                </pic:pic>
              </a:graphicData>
            </a:graphic>
          </wp:inline>
        </w:drawing>
      </w:r>
    </w:p>
    <w:p w14:paraId="3853FC68" w14:textId="77777777" w:rsidR="002E6B57" w:rsidRPr="00C81A96" w:rsidRDefault="002E6B57" w:rsidP="00EB3345">
      <w:pPr>
        <w:pStyle w:val="Caption"/>
        <w:jc w:val="both"/>
        <w:rPr>
          <w:lang w:val="pt-PT"/>
        </w:rPr>
      </w:pPr>
      <w:bookmarkStart w:id="143" w:name="_Toc170506716"/>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52</w:t>
      </w:r>
      <w:r>
        <w:fldChar w:fldCharType="end"/>
      </w:r>
      <w:r w:rsidRPr="00C81A96">
        <w:rPr>
          <w:lang w:val="pt-PT"/>
        </w:rPr>
        <w:t xml:space="preserve"> – Tabela com valores recolhidos para o consumo Energia Total com Light mode durante 3min</w:t>
      </w:r>
      <w:bookmarkEnd w:id="143"/>
    </w:p>
    <w:p w14:paraId="0906F016" w14:textId="77777777" w:rsidR="002E6B57" w:rsidRDefault="002E6B57" w:rsidP="00EB3345">
      <w:pPr>
        <w:pStyle w:val="Caption"/>
        <w:jc w:val="both"/>
        <w:rPr>
          <w:lang w:val="pt-BR"/>
        </w:rPr>
      </w:pPr>
    </w:p>
    <w:p w14:paraId="6A352859" w14:textId="77777777" w:rsidR="002E6B57" w:rsidRPr="00D56A7E" w:rsidRDefault="002E6B57" w:rsidP="00EB3345">
      <w:pPr>
        <w:pStyle w:val="Caption"/>
        <w:jc w:val="both"/>
        <w:rPr>
          <w:b w:val="0"/>
          <w:bCs w:val="0"/>
          <w:szCs w:val="20"/>
          <w:lang w:val="pt-BR"/>
        </w:rPr>
      </w:pPr>
    </w:p>
    <w:p w14:paraId="1459CC8E" w14:textId="77777777" w:rsidR="002E6B57" w:rsidRDefault="002E6B57" w:rsidP="00EB3345">
      <w:pPr>
        <w:rPr>
          <w:lang w:val="pt-BR"/>
        </w:rPr>
      </w:pPr>
    </w:p>
    <w:p w14:paraId="54091E7B"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7050664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4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E325AD" w14:textId="77777777" w:rsidR="002E6B57" w:rsidRDefault="002E6B57" w:rsidP="00EB3345">
      <w:pPr>
        <w:keepNext/>
      </w:pPr>
      <w:r w:rsidRPr="00D35BCD">
        <w:rPr>
          <w:noProof/>
        </w:rPr>
        <w:drawing>
          <wp:inline distT="0" distB="0" distL="0" distR="0" wp14:anchorId="0D9D41EC" wp14:editId="64F6A79D">
            <wp:extent cx="5400675" cy="1276985"/>
            <wp:effectExtent l="0" t="0" r="9525" b="0"/>
            <wp:docPr id="1634516201"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316" name="Imagem 1" descr="Uma imagem com texto, captura de ecrã, Tipo de letra, file&#10;&#10;Descrição gerada automaticamente"/>
                    <pic:cNvPicPr/>
                  </pic:nvPicPr>
                  <pic:blipFill>
                    <a:blip r:embed="rId64"/>
                    <a:stretch>
                      <a:fillRect/>
                    </a:stretch>
                  </pic:blipFill>
                  <pic:spPr>
                    <a:xfrm>
                      <a:off x="0" y="0"/>
                      <a:ext cx="5400675" cy="1276985"/>
                    </a:xfrm>
                    <a:prstGeom prst="rect">
                      <a:avLst/>
                    </a:prstGeom>
                  </pic:spPr>
                </pic:pic>
              </a:graphicData>
            </a:graphic>
          </wp:inline>
        </w:drawing>
      </w:r>
    </w:p>
    <w:p w14:paraId="31296B9D" w14:textId="77777777" w:rsidR="002E6B57" w:rsidRPr="00C81A96" w:rsidRDefault="002E6B57" w:rsidP="00EB3345">
      <w:pPr>
        <w:pStyle w:val="Caption"/>
        <w:jc w:val="both"/>
        <w:rPr>
          <w:lang w:val="pt-PT"/>
        </w:rPr>
      </w:pPr>
      <w:bookmarkStart w:id="145" w:name="_Toc170506717"/>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53</w:t>
      </w:r>
      <w:r>
        <w:fldChar w:fldCharType="end"/>
      </w:r>
      <w:r w:rsidRPr="00C81A96">
        <w:rPr>
          <w:lang w:val="pt-PT"/>
        </w:rPr>
        <w:t xml:space="preserve"> – Cálculo do p-value</w:t>
      </w:r>
      <w:bookmarkEnd w:id="145"/>
    </w:p>
    <w:p w14:paraId="1D1232FD" w14:textId="77777777" w:rsidR="002E6B57" w:rsidRDefault="002E6B57" w:rsidP="00EB3345">
      <w:pPr>
        <w:rPr>
          <w:b/>
          <w:bCs/>
          <w:sz w:val="20"/>
          <w:szCs w:val="20"/>
          <w:lang w:val="pt-BR"/>
        </w:rPr>
      </w:pPr>
    </w:p>
    <w:p w14:paraId="5E3ADC4A" w14:textId="77777777" w:rsidR="002E6B57" w:rsidRDefault="002E6B57" w:rsidP="00EB3345">
      <w:pPr>
        <w:rPr>
          <w:lang w:val="pt-BR"/>
        </w:rPr>
      </w:pPr>
      <w:r>
        <w:rPr>
          <w:lang w:val="pt-BR"/>
        </w:rPr>
        <w:t>Para avaliar a hipótese que escrever textos em light mode afeta o consumo de energia foi realizada um teste estatístico na imagem anterior que prova que o p-value encontrado é inferior a 0.05 o que permite rejeitar a hipótese nula em favor da hipótese alternativa.</w:t>
      </w:r>
    </w:p>
    <w:p w14:paraId="1321EE8F" w14:textId="77777777" w:rsidR="002E6B57" w:rsidRDefault="002E6B57" w:rsidP="00EB3345">
      <w:pPr>
        <w:rPr>
          <w:lang w:val="pt-BR"/>
        </w:rPr>
      </w:pPr>
    </w:p>
    <w:p w14:paraId="17C9981A"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70506641"/>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14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DCE11B" w14:textId="77777777" w:rsidR="002E6B57" w:rsidRDefault="002E6B57" w:rsidP="00EB3345">
      <w:pPr>
        <w:rPr>
          <w:lang w:val="pt-BR"/>
        </w:rPr>
      </w:pPr>
      <w:r>
        <w:rPr>
          <w:lang w:val="pt-BR"/>
        </w:rPr>
        <w:t>Vamos comparar directamente os resultados do dark mode durante 1 min com o seu equivalente em light mode durante 1 min na secção discussão de resultados do Dark mode.</w:t>
      </w:r>
    </w:p>
    <w:p w14:paraId="53B4A379" w14:textId="77777777" w:rsidR="002E6B57" w:rsidRDefault="002E6B57" w:rsidP="00EB3345">
      <w:pPr>
        <w:rPr>
          <w:lang w:val="pt-BR"/>
        </w:rPr>
      </w:pPr>
    </w:p>
    <w:p w14:paraId="53F02A8E" w14:textId="77777777" w:rsidR="002E6B57" w:rsidRDefault="002E6B57" w:rsidP="00EB3345">
      <w:pPr>
        <w:rPr>
          <w:lang w:val="pt-BR"/>
        </w:rPr>
      </w:pPr>
    </w:p>
    <w:p w14:paraId="3F9D5C02" w14:textId="77777777" w:rsidR="002E6B57" w:rsidRDefault="002E6B57" w:rsidP="00EB3345">
      <w:pPr>
        <w:rPr>
          <w:lang w:val="pt-BR"/>
        </w:rPr>
      </w:pPr>
    </w:p>
    <w:p w14:paraId="12DF8B13" w14:textId="77777777" w:rsidR="002E6B57" w:rsidRDefault="002E6B57" w:rsidP="00EB3345">
      <w:pPr>
        <w:rPr>
          <w:lang w:val="pt-BR"/>
        </w:rPr>
      </w:pPr>
    </w:p>
    <w:p w14:paraId="24E72348" w14:textId="77777777" w:rsidR="002E6B57" w:rsidRDefault="002E6B57" w:rsidP="00EB3345">
      <w:pPr>
        <w:rPr>
          <w:lang w:val="pt-BR"/>
        </w:rPr>
      </w:pPr>
    </w:p>
    <w:p w14:paraId="524150A8"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7" w:name="_Toc170506642"/>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dark mode durante 3min</w:t>
      </w:r>
      <w:bookmarkEnd w:id="147"/>
    </w:p>
    <w:p w14:paraId="2EC00C28" w14:textId="77777777" w:rsidR="002E6B57" w:rsidRDefault="002E6B57" w:rsidP="00EB3345">
      <w:pPr>
        <w:keepNext/>
      </w:pPr>
      <w:r w:rsidRPr="00D35BCD">
        <w:rPr>
          <w:noProof/>
        </w:rPr>
        <w:drawing>
          <wp:inline distT="0" distB="0" distL="0" distR="0" wp14:anchorId="65892AAB" wp14:editId="5A36CCE5">
            <wp:extent cx="5400675" cy="3741420"/>
            <wp:effectExtent l="0" t="0" r="9525" b="0"/>
            <wp:docPr id="1416247190"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8190" name="Imagem 1" descr="Uma imagem com texto, captura de ecrã, diagrama, número&#10;&#10;Descrição gerada automaticamente"/>
                    <pic:cNvPicPr/>
                  </pic:nvPicPr>
                  <pic:blipFill>
                    <a:blip r:embed="rId65"/>
                    <a:stretch>
                      <a:fillRect/>
                    </a:stretch>
                  </pic:blipFill>
                  <pic:spPr>
                    <a:xfrm>
                      <a:off x="0" y="0"/>
                      <a:ext cx="5400675" cy="3741420"/>
                    </a:xfrm>
                    <a:prstGeom prst="rect">
                      <a:avLst/>
                    </a:prstGeom>
                  </pic:spPr>
                </pic:pic>
              </a:graphicData>
            </a:graphic>
          </wp:inline>
        </w:drawing>
      </w:r>
    </w:p>
    <w:p w14:paraId="189F2D2E" w14:textId="77777777" w:rsidR="002E6B57" w:rsidRPr="00C81A96" w:rsidRDefault="002E6B57" w:rsidP="00EB3345">
      <w:pPr>
        <w:pStyle w:val="Caption"/>
        <w:jc w:val="both"/>
        <w:rPr>
          <w:lang w:val="pt-PT"/>
        </w:rPr>
      </w:pPr>
      <w:bookmarkStart w:id="148" w:name="_Toc170506718"/>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54</w:t>
      </w:r>
      <w:r>
        <w:fldChar w:fldCharType="end"/>
      </w:r>
      <w:r w:rsidRPr="00C81A96">
        <w:rPr>
          <w:lang w:val="pt-PT"/>
        </w:rPr>
        <w:t xml:space="preserve"> – Media Consumo Energia Total Dark Mode durante 3min</w:t>
      </w:r>
      <w:bookmarkEnd w:id="148"/>
    </w:p>
    <w:p w14:paraId="2D94FE9A" w14:textId="77777777" w:rsidR="002E6B57" w:rsidRPr="00DE3D61" w:rsidRDefault="002E6B57" w:rsidP="00EB3345">
      <w:pPr>
        <w:pStyle w:val="Caption"/>
        <w:jc w:val="both"/>
        <w:rPr>
          <w:lang w:val="pt-PT"/>
        </w:rPr>
      </w:pPr>
    </w:p>
    <w:p w14:paraId="47F818F6" w14:textId="77777777" w:rsidR="002E6B57" w:rsidRDefault="002E6B57" w:rsidP="00EB3345">
      <w:pPr>
        <w:rPr>
          <w:lang w:val="pt-BR"/>
        </w:rPr>
      </w:pPr>
      <w:r>
        <w:rPr>
          <w:lang w:val="pt-BR"/>
        </w:rPr>
        <w:t xml:space="preserve">           </w:t>
      </w:r>
    </w:p>
    <w:p w14:paraId="13E265FE" w14:textId="77777777" w:rsidR="002E6B57" w:rsidRPr="006A1147" w:rsidRDefault="002E6B57" w:rsidP="00EB3345">
      <w:pPr>
        <w:rPr>
          <w:lang w:val="pt-PT"/>
        </w:rPr>
      </w:pPr>
      <w:r w:rsidRPr="006A1147">
        <w:rPr>
          <w:lang w:val="pt-PT"/>
        </w:rPr>
        <w:t xml:space="preserve">Podemos concluir que, com </w:t>
      </w:r>
      <w:r>
        <w:rPr>
          <w:lang w:val="pt-PT"/>
        </w:rPr>
        <w:t>o uso do Dark Mode durante 3min</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w:t>
      </w:r>
      <w:r>
        <w:rPr>
          <w:lang w:val="pt-PT"/>
        </w:rPr>
        <w:t xml:space="preserve"> </w:t>
      </w:r>
      <w:r w:rsidRPr="005F2721">
        <w:rPr>
          <w:lang w:val="pt-PT"/>
        </w:rPr>
        <w:t>38.45</w:t>
      </w:r>
      <w:r w:rsidRPr="006A1147">
        <w:rPr>
          <w:lang w:val="pt-PT"/>
        </w:rPr>
        <w:t>% do consumo de energia total. Em relação ao UID u0a214</w:t>
      </w:r>
      <w:r>
        <w:rPr>
          <w:lang w:val="pt-PT"/>
        </w:rPr>
        <w:t>(reprodução ambiente)</w:t>
      </w:r>
      <w:r w:rsidRPr="006A1147">
        <w:rPr>
          <w:lang w:val="pt-PT"/>
        </w:rPr>
        <w:t xml:space="preserve">, concluímos que a sua contribuição para o consumo total do dispositivo é insignificante, representando apenas </w:t>
      </w:r>
      <w:r w:rsidRPr="005F2721">
        <w:rPr>
          <w:lang w:val="pt-PT"/>
        </w:rPr>
        <w:t>0.058</w:t>
      </w:r>
      <w:r w:rsidRPr="006A1147">
        <w:rPr>
          <w:lang w:val="pt-PT"/>
        </w:rPr>
        <w:t>% do consumo de energia total.</w:t>
      </w:r>
      <w:r w:rsidRPr="00751B90">
        <w:rPr>
          <w:lang w:val="pt-PT"/>
        </w:rPr>
        <w:t xml:space="preserve"> </w:t>
      </w:r>
      <w:r>
        <w:rPr>
          <w:lang w:val="pt-PT"/>
        </w:rPr>
        <w:t>Considerando a média do consumo de energia total é 86.79 joules com um desvio padrão de 77.38 joules</w:t>
      </w:r>
    </w:p>
    <w:p w14:paraId="6F6F85D5" w14:textId="77777777" w:rsidR="002E6B57" w:rsidRPr="00127FE3" w:rsidRDefault="002E6B57" w:rsidP="00EB3345">
      <w:pPr>
        <w:rPr>
          <w:lang w:val="pt-PT"/>
        </w:rPr>
      </w:pPr>
    </w:p>
    <w:p w14:paraId="246E1DF0" w14:textId="77777777" w:rsidR="002E6B57" w:rsidRDefault="002E6B57" w:rsidP="00EB3345">
      <w:pPr>
        <w:keepNext/>
      </w:pPr>
      <w:r w:rsidRPr="00D35BCD">
        <w:rPr>
          <w:noProof/>
          <w:lang w:val="pt-PT"/>
        </w:rPr>
        <w:lastRenderedPageBreak/>
        <w:drawing>
          <wp:inline distT="0" distB="0" distL="0" distR="0" wp14:anchorId="035F40D1" wp14:editId="78463A4F">
            <wp:extent cx="5400675" cy="4047490"/>
            <wp:effectExtent l="0" t="0" r="9525" b="0"/>
            <wp:docPr id="202790271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1872" name="Imagem 1" descr="Uma imagem com texto, captura de ecrã, número, Tipo de letra&#10;&#10;Descrição gerada automaticamente"/>
                    <pic:cNvPicPr/>
                  </pic:nvPicPr>
                  <pic:blipFill>
                    <a:blip r:embed="rId66"/>
                    <a:stretch>
                      <a:fillRect/>
                    </a:stretch>
                  </pic:blipFill>
                  <pic:spPr>
                    <a:xfrm>
                      <a:off x="0" y="0"/>
                      <a:ext cx="5400675" cy="4047490"/>
                    </a:xfrm>
                    <a:prstGeom prst="rect">
                      <a:avLst/>
                    </a:prstGeom>
                  </pic:spPr>
                </pic:pic>
              </a:graphicData>
            </a:graphic>
          </wp:inline>
        </w:drawing>
      </w:r>
    </w:p>
    <w:p w14:paraId="2F7F46D9" w14:textId="77777777" w:rsidR="002E6B57" w:rsidRPr="00C81A96" w:rsidRDefault="002E6B57" w:rsidP="00EB3345">
      <w:pPr>
        <w:pStyle w:val="Caption"/>
        <w:jc w:val="both"/>
        <w:rPr>
          <w:lang w:val="pt-PT"/>
        </w:rPr>
      </w:pPr>
      <w:bookmarkStart w:id="149" w:name="_Toc170506719"/>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55</w:t>
      </w:r>
      <w:r>
        <w:fldChar w:fldCharType="end"/>
      </w:r>
      <w:r w:rsidRPr="00C81A96">
        <w:rPr>
          <w:lang w:val="pt-PT"/>
        </w:rPr>
        <w:t xml:space="preserve"> – Tabela com valores recolhidos para o consumo Energia Total com Dark mode durante 3min</w:t>
      </w:r>
      <w:bookmarkEnd w:id="149"/>
    </w:p>
    <w:p w14:paraId="40CDB153" w14:textId="77777777" w:rsidR="002E6B57" w:rsidRDefault="002E6B57" w:rsidP="00EB3345">
      <w:pPr>
        <w:pStyle w:val="Caption"/>
        <w:jc w:val="both"/>
        <w:rPr>
          <w:lang w:val="pt-BR"/>
        </w:rPr>
      </w:pPr>
    </w:p>
    <w:p w14:paraId="2E18835D" w14:textId="77777777" w:rsidR="002E6B57" w:rsidRPr="00D56A7E" w:rsidRDefault="002E6B57" w:rsidP="00EB3345">
      <w:pPr>
        <w:pStyle w:val="Caption"/>
        <w:jc w:val="both"/>
        <w:rPr>
          <w:b w:val="0"/>
          <w:bCs w:val="0"/>
          <w:szCs w:val="20"/>
          <w:lang w:val="pt-BR"/>
        </w:rPr>
      </w:pPr>
    </w:p>
    <w:p w14:paraId="7D7441D3" w14:textId="77777777" w:rsidR="002E6B57" w:rsidRDefault="002E6B57" w:rsidP="00EB3345">
      <w:pPr>
        <w:rPr>
          <w:lang w:val="pt-BR"/>
        </w:rPr>
      </w:pPr>
    </w:p>
    <w:p w14:paraId="700E40F2"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Toc170506643"/>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50"/>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DE8982" w14:textId="77777777" w:rsidR="002E6B57" w:rsidRDefault="002E6B57" w:rsidP="00EB3345">
      <w:pPr>
        <w:keepNext/>
      </w:pPr>
      <w:r w:rsidRPr="00D35BCD">
        <w:rPr>
          <w:noProof/>
        </w:rPr>
        <w:drawing>
          <wp:inline distT="0" distB="0" distL="0" distR="0" wp14:anchorId="3937E53B" wp14:editId="3061DE14">
            <wp:extent cx="5163271" cy="1314633"/>
            <wp:effectExtent l="0" t="0" r="0" b="0"/>
            <wp:docPr id="166833098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5645" name="Imagem 1" descr="Uma imagem com texto, captura de ecrã, Tipo de letra, file&#10;&#10;Descrição gerada automaticamente"/>
                    <pic:cNvPicPr/>
                  </pic:nvPicPr>
                  <pic:blipFill>
                    <a:blip r:embed="rId67"/>
                    <a:stretch>
                      <a:fillRect/>
                    </a:stretch>
                  </pic:blipFill>
                  <pic:spPr>
                    <a:xfrm>
                      <a:off x="0" y="0"/>
                      <a:ext cx="5163271" cy="1314633"/>
                    </a:xfrm>
                    <a:prstGeom prst="rect">
                      <a:avLst/>
                    </a:prstGeom>
                  </pic:spPr>
                </pic:pic>
              </a:graphicData>
            </a:graphic>
          </wp:inline>
        </w:drawing>
      </w:r>
    </w:p>
    <w:p w14:paraId="0D4E3B56" w14:textId="77777777" w:rsidR="002E6B57" w:rsidRPr="00C81A96" w:rsidRDefault="002E6B57" w:rsidP="00EB3345">
      <w:pPr>
        <w:pStyle w:val="Caption"/>
        <w:jc w:val="both"/>
        <w:rPr>
          <w:lang w:val="pt-PT"/>
        </w:rPr>
      </w:pPr>
      <w:bookmarkStart w:id="151" w:name="_Toc170506720"/>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56</w:t>
      </w:r>
      <w:r>
        <w:fldChar w:fldCharType="end"/>
      </w:r>
      <w:r w:rsidRPr="00C81A96">
        <w:rPr>
          <w:lang w:val="pt-PT"/>
        </w:rPr>
        <w:t xml:space="preserve"> – Cálculo do p-value</w:t>
      </w:r>
      <w:bookmarkEnd w:id="151"/>
    </w:p>
    <w:p w14:paraId="0D471681" w14:textId="77777777" w:rsidR="002E6B57" w:rsidRDefault="002E6B57" w:rsidP="00EB3345">
      <w:pPr>
        <w:rPr>
          <w:b/>
          <w:bCs/>
          <w:sz w:val="20"/>
          <w:szCs w:val="20"/>
          <w:lang w:val="pt-BR"/>
        </w:rPr>
      </w:pPr>
    </w:p>
    <w:p w14:paraId="7B37188B" w14:textId="77777777" w:rsidR="002E6B57" w:rsidRDefault="002E6B57" w:rsidP="00EB3345">
      <w:pPr>
        <w:rPr>
          <w:lang w:val="pt-BR"/>
        </w:rPr>
      </w:pPr>
      <w:r>
        <w:rPr>
          <w:lang w:val="pt-BR"/>
        </w:rPr>
        <w:t>Para avaliar a hipótese que escrever textos em Dark mode afeta o consumo de energia foi realizada um teste estatístico na imagem anterior que prova que o p-value encontrado é inferior a 0.05 o que permite rejeitar a hipótese nula em favor da hipótese alternativa.</w:t>
      </w:r>
    </w:p>
    <w:p w14:paraId="0BB589DB" w14:textId="77777777" w:rsidR="002E6B57" w:rsidRDefault="002E6B57" w:rsidP="00EB3345">
      <w:pPr>
        <w:rPr>
          <w:lang w:val="pt-BR"/>
        </w:rPr>
      </w:pPr>
    </w:p>
    <w:p w14:paraId="4E7645B0"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70506644"/>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Discussão de Resultados</w:t>
      </w:r>
      <w:bookmarkEnd w:id="15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A5C5472" w14:textId="77777777" w:rsidR="002E6B57" w:rsidRDefault="002E6B57" w:rsidP="00EB3345">
      <w:pPr>
        <w:rPr>
          <w:lang w:val="pt-PT"/>
        </w:rPr>
      </w:pPr>
      <w:r>
        <w:rPr>
          <w:lang w:val="pt-PT"/>
        </w:rPr>
        <w:t xml:space="preserve">Ao utilizar o Dark mode em vez do Light mode durante 3min em ambiente controlado para escrever textos durante 3min </w:t>
      </w:r>
      <w:r>
        <w:rPr>
          <w:lang w:val="pt-BR"/>
        </w:rPr>
        <w:t>temos uma redução n</w:t>
      </w:r>
      <w:r w:rsidRPr="006A1147">
        <w:rPr>
          <w:lang w:val="pt-PT"/>
        </w:rPr>
        <w:t xml:space="preserve">o consumo de energia </w:t>
      </w:r>
      <w:r>
        <w:rPr>
          <w:lang w:val="pt-PT"/>
        </w:rPr>
        <w:t>total</w:t>
      </w:r>
      <w:r w:rsidRPr="006A1147">
        <w:rPr>
          <w:lang w:val="pt-PT"/>
        </w:rPr>
        <w:t xml:space="preserve"> (Computed Drain)</w:t>
      </w:r>
      <w:r>
        <w:rPr>
          <w:lang w:val="pt-PT"/>
        </w:rPr>
        <w:t xml:space="preserve"> de </w:t>
      </w:r>
      <w:r w:rsidRPr="00E64C5E">
        <w:rPr>
          <w:lang w:val="pt-PT"/>
        </w:rPr>
        <w:t>31.05</w:t>
      </w:r>
      <w:r>
        <w:rPr>
          <w:lang w:val="pt-PT"/>
        </w:rPr>
        <w:t>% o que apoia a ideia que o utilizar pode poupar no consumo de energia do seu dispositivo se utilizar ambientes, apps em dark mode.</w:t>
      </w:r>
    </w:p>
    <w:p w14:paraId="33205548" w14:textId="77777777" w:rsidR="002E6B57" w:rsidRDefault="002E6B57" w:rsidP="00EB3345">
      <w:pPr>
        <w:rPr>
          <w:lang w:val="pt-BR"/>
        </w:rPr>
      </w:pPr>
    </w:p>
    <w:p w14:paraId="7A748A03" w14:textId="77777777" w:rsidR="002E6B57" w:rsidRDefault="002E6B57" w:rsidP="00EB3345">
      <w:pPr>
        <w:rPr>
          <w:lang w:val="pt-BR"/>
        </w:rPr>
      </w:pPr>
    </w:p>
    <w:p w14:paraId="63DF93A4" w14:textId="77777777" w:rsidR="002E6B57" w:rsidRDefault="002E6B57" w:rsidP="00EB3345">
      <w:pPr>
        <w:rPr>
          <w:lang w:val="pt-BR"/>
        </w:rPr>
      </w:pPr>
    </w:p>
    <w:p w14:paraId="132FF2D7" w14:textId="77777777" w:rsidR="002E6B57" w:rsidRDefault="002E6B57" w:rsidP="00EB3345">
      <w:pPr>
        <w:rPr>
          <w:lang w:val="pt-BR"/>
        </w:rPr>
      </w:pPr>
    </w:p>
    <w:p w14:paraId="3183EA0A" w14:textId="77777777" w:rsidR="002E6B57" w:rsidRDefault="002E6B57" w:rsidP="00EB3345">
      <w:pPr>
        <w:rPr>
          <w:lang w:val="pt-BR"/>
        </w:rPr>
      </w:pPr>
    </w:p>
    <w:p w14:paraId="2CB6437F"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70506645"/>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Dark mode durante 2min</w:t>
      </w:r>
      <w:bookmarkEnd w:id="153"/>
    </w:p>
    <w:p w14:paraId="67482C03" w14:textId="77777777" w:rsidR="002E6B57" w:rsidRDefault="002E6B57" w:rsidP="00EB3345">
      <w:pPr>
        <w:keepNext/>
      </w:pPr>
      <w:r w:rsidRPr="00D35BCD">
        <w:rPr>
          <w:noProof/>
        </w:rPr>
        <w:drawing>
          <wp:inline distT="0" distB="0" distL="0" distR="0" wp14:anchorId="35917058" wp14:editId="278FB9F6">
            <wp:extent cx="5400675" cy="3873500"/>
            <wp:effectExtent l="0" t="0" r="9525" b="0"/>
            <wp:docPr id="861558843" name="Imagem 1"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0136" name="Imagem 1" descr="Uma imagem com texto, captura de ecrã, diagrama, Gráfico&#10;&#10;Descrição gerada automaticamente"/>
                    <pic:cNvPicPr/>
                  </pic:nvPicPr>
                  <pic:blipFill>
                    <a:blip r:embed="rId68"/>
                    <a:stretch>
                      <a:fillRect/>
                    </a:stretch>
                  </pic:blipFill>
                  <pic:spPr>
                    <a:xfrm>
                      <a:off x="0" y="0"/>
                      <a:ext cx="5400675" cy="3873500"/>
                    </a:xfrm>
                    <a:prstGeom prst="rect">
                      <a:avLst/>
                    </a:prstGeom>
                  </pic:spPr>
                </pic:pic>
              </a:graphicData>
            </a:graphic>
          </wp:inline>
        </w:drawing>
      </w:r>
    </w:p>
    <w:p w14:paraId="56CD56DD" w14:textId="77777777" w:rsidR="002E6B57" w:rsidRPr="00C81A96" w:rsidRDefault="002E6B57" w:rsidP="00EB3345">
      <w:pPr>
        <w:pStyle w:val="Caption"/>
        <w:jc w:val="both"/>
        <w:rPr>
          <w:lang w:val="pt-PT"/>
        </w:rPr>
      </w:pPr>
      <w:bookmarkStart w:id="154" w:name="_Toc170506721"/>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57</w:t>
      </w:r>
      <w:r>
        <w:fldChar w:fldCharType="end"/>
      </w:r>
      <w:r w:rsidRPr="00C81A96">
        <w:rPr>
          <w:lang w:val="pt-PT"/>
        </w:rPr>
        <w:t xml:space="preserve"> – Media Consumo Energia Total Dark Mode durante 2min</w:t>
      </w:r>
      <w:bookmarkEnd w:id="154"/>
    </w:p>
    <w:p w14:paraId="1E8A4C15" w14:textId="77777777" w:rsidR="002E6B57" w:rsidRPr="00DE3D61" w:rsidRDefault="002E6B57" w:rsidP="00EB3345">
      <w:pPr>
        <w:pStyle w:val="Caption"/>
        <w:jc w:val="both"/>
        <w:rPr>
          <w:lang w:val="pt-PT"/>
        </w:rPr>
      </w:pPr>
    </w:p>
    <w:p w14:paraId="3A957568" w14:textId="77777777" w:rsidR="002E6B57" w:rsidRDefault="002E6B57" w:rsidP="00EB3345">
      <w:pPr>
        <w:tabs>
          <w:tab w:val="left" w:pos="3795"/>
        </w:tabs>
        <w:rPr>
          <w:lang w:val="pt-BR"/>
        </w:rPr>
      </w:pPr>
      <w:r>
        <w:rPr>
          <w:lang w:val="pt-BR"/>
        </w:rPr>
        <w:t xml:space="preserve">           </w:t>
      </w:r>
      <w:r>
        <w:rPr>
          <w:lang w:val="pt-BR"/>
        </w:rPr>
        <w:tab/>
      </w:r>
    </w:p>
    <w:p w14:paraId="12C5DDF7" w14:textId="77777777" w:rsidR="002E6B57" w:rsidRPr="006A1147" w:rsidRDefault="002E6B57" w:rsidP="00EB3345">
      <w:pPr>
        <w:rPr>
          <w:lang w:val="pt-PT"/>
        </w:rPr>
      </w:pPr>
      <w:r w:rsidRPr="006A1147">
        <w:rPr>
          <w:lang w:val="pt-PT"/>
        </w:rPr>
        <w:t xml:space="preserve">Podemos concluir que, com </w:t>
      </w:r>
      <w:r>
        <w:rPr>
          <w:lang w:val="pt-PT"/>
        </w:rPr>
        <w:t>o uso do Dark Mode durante 2min</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w:t>
      </w:r>
      <w:r>
        <w:rPr>
          <w:lang w:val="pt-PT"/>
        </w:rPr>
        <w:t xml:space="preserve"> </w:t>
      </w:r>
      <w:r w:rsidRPr="00704E09">
        <w:rPr>
          <w:lang w:val="pt-PT"/>
        </w:rPr>
        <w:t>30.37</w:t>
      </w:r>
      <w:r w:rsidRPr="006A1147">
        <w:rPr>
          <w:lang w:val="pt-PT"/>
        </w:rPr>
        <w:t>% do consumo de energia total. Em relação ao UID u0a214</w:t>
      </w:r>
      <w:r>
        <w:rPr>
          <w:lang w:val="pt-PT"/>
        </w:rPr>
        <w:t>(reprodução ambiente)</w:t>
      </w:r>
      <w:r w:rsidRPr="006A1147">
        <w:rPr>
          <w:lang w:val="pt-PT"/>
        </w:rPr>
        <w:t xml:space="preserve">, concluímos que a sua contribuição para o consumo total do dispositivo é insignificante, representando apenas </w:t>
      </w:r>
      <w:r w:rsidRPr="00704E09">
        <w:rPr>
          <w:lang w:val="pt-PT"/>
        </w:rPr>
        <w:lastRenderedPageBreak/>
        <w:t>0.043</w:t>
      </w:r>
      <w:r w:rsidRPr="006A1147">
        <w:rPr>
          <w:lang w:val="pt-PT"/>
        </w:rPr>
        <w:t>% do consumo de energia total.</w:t>
      </w:r>
      <w:r>
        <w:rPr>
          <w:lang w:val="pt-PT"/>
        </w:rPr>
        <w:t xml:space="preserve"> Considerando a média do consumo de energia total é 70.49 joules com um desvio padrão de 67.86 joules</w:t>
      </w:r>
    </w:p>
    <w:p w14:paraId="4BE115A3" w14:textId="77777777" w:rsidR="002E6B57" w:rsidRPr="00127FE3" w:rsidRDefault="002E6B57" w:rsidP="00EB3345">
      <w:pPr>
        <w:rPr>
          <w:lang w:val="pt-PT"/>
        </w:rPr>
      </w:pPr>
    </w:p>
    <w:p w14:paraId="1507DDF1" w14:textId="77777777" w:rsidR="002E6B57" w:rsidRDefault="002E6B57" w:rsidP="00EB3345">
      <w:pPr>
        <w:keepNext/>
      </w:pPr>
      <w:r w:rsidRPr="00D35BCD">
        <w:rPr>
          <w:noProof/>
          <w:lang w:val="pt-PT"/>
        </w:rPr>
        <w:drawing>
          <wp:inline distT="0" distB="0" distL="0" distR="0" wp14:anchorId="4FDDCB9D" wp14:editId="0AD91730">
            <wp:extent cx="5400675" cy="4031615"/>
            <wp:effectExtent l="0" t="0" r="9525" b="6985"/>
            <wp:docPr id="10102614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15" name="Imagem 1" descr="Uma imagem com texto, captura de ecrã, número, Tipo de letra&#10;&#10;Descrição gerada automaticamente"/>
                    <pic:cNvPicPr/>
                  </pic:nvPicPr>
                  <pic:blipFill>
                    <a:blip r:embed="rId69"/>
                    <a:stretch>
                      <a:fillRect/>
                    </a:stretch>
                  </pic:blipFill>
                  <pic:spPr>
                    <a:xfrm>
                      <a:off x="0" y="0"/>
                      <a:ext cx="5400675" cy="4031615"/>
                    </a:xfrm>
                    <a:prstGeom prst="rect">
                      <a:avLst/>
                    </a:prstGeom>
                  </pic:spPr>
                </pic:pic>
              </a:graphicData>
            </a:graphic>
          </wp:inline>
        </w:drawing>
      </w:r>
    </w:p>
    <w:p w14:paraId="69DA2437" w14:textId="77777777" w:rsidR="002E6B57" w:rsidRPr="00C81A96" w:rsidRDefault="002E6B57" w:rsidP="00EB3345">
      <w:pPr>
        <w:pStyle w:val="Caption"/>
        <w:jc w:val="both"/>
        <w:rPr>
          <w:lang w:val="pt-PT"/>
        </w:rPr>
      </w:pPr>
      <w:bookmarkStart w:id="155" w:name="_Toc170506722"/>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58</w:t>
      </w:r>
      <w:r>
        <w:fldChar w:fldCharType="end"/>
      </w:r>
      <w:r w:rsidRPr="00C81A96">
        <w:rPr>
          <w:lang w:val="pt-PT"/>
        </w:rPr>
        <w:t xml:space="preserve"> – Tabela com valores recolhidos para o consumo Energia Total com Dark mode durante 2min</w:t>
      </w:r>
      <w:bookmarkEnd w:id="155"/>
    </w:p>
    <w:p w14:paraId="70AC3EA0" w14:textId="77777777" w:rsidR="002E6B57" w:rsidRDefault="002E6B57" w:rsidP="00EB3345">
      <w:pPr>
        <w:pStyle w:val="Caption"/>
        <w:jc w:val="both"/>
        <w:rPr>
          <w:lang w:val="pt-BR"/>
        </w:rPr>
      </w:pPr>
    </w:p>
    <w:p w14:paraId="1AEB6881" w14:textId="77777777" w:rsidR="002E6B57" w:rsidRPr="00D56A7E" w:rsidRDefault="002E6B57" w:rsidP="00EB3345">
      <w:pPr>
        <w:pStyle w:val="Caption"/>
        <w:jc w:val="both"/>
        <w:rPr>
          <w:b w:val="0"/>
          <w:bCs w:val="0"/>
          <w:szCs w:val="20"/>
          <w:lang w:val="pt-BR"/>
        </w:rPr>
      </w:pPr>
    </w:p>
    <w:p w14:paraId="5414D163" w14:textId="77777777" w:rsidR="002E6B57" w:rsidRDefault="002E6B57" w:rsidP="00EB3345">
      <w:pPr>
        <w:rPr>
          <w:lang w:val="pt-BR"/>
        </w:rPr>
      </w:pPr>
    </w:p>
    <w:p w14:paraId="3DB1A978"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7050664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56"/>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BF26A6" w14:textId="77777777" w:rsidR="002E6B57" w:rsidRDefault="002E6B57" w:rsidP="00EB3345">
      <w:pPr>
        <w:keepNext/>
      </w:pPr>
      <w:r w:rsidRPr="00D35BCD">
        <w:rPr>
          <w:noProof/>
        </w:rPr>
        <w:drawing>
          <wp:inline distT="0" distB="0" distL="0" distR="0" wp14:anchorId="455B350C" wp14:editId="570EF86E">
            <wp:extent cx="4763165" cy="1371791"/>
            <wp:effectExtent l="0" t="0" r="0" b="0"/>
            <wp:docPr id="63743100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44127" name="Imagem 1" descr="Uma imagem com texto, captura de ecrã, Tipo de letra, file&#10;&#10;Descrição gerada automaticamente"/>
                    <pic:cNvPicPr/>
                  </pic:nvPicPr>
                  <pic:blipFill>
                    <a:blip r:embed="rId70"/>
                    <a:stretch>
                      <a:fillRect/>
                    </a:stretch>
                  </pic:blipFill>
                  <pic:spPr>
                    <a:xfrm>
                      <a:off x="0" y="0"/>
                      <a:ext cx="4763165" cy="1371791"/>
                    </a:xfrm>
                    <a:prstGeom prst="rect">
                      <a:avLst/>
                    </a:prstGeom>
                  </pic:spPr>
                </pic:pic>
              </a:graphicData>
            </a:graphic>
          </wp:inline>
        </w:drawing>
      </w:r>
    </w:p>
    <w:p w14:paraId="373AA824" w14:textId="77777777" w:rsidR="002E6B57" w:rsidRPr="00C81A96" w:rsidRDefault="002E6B57" w:rsidP="00EB3345">
      <w:pPr>
        <w:pStyle w:val="Caption"/>
        <w:jc w:val="both"/>
        <w:rPr>
          <w:lang w:val="pt-PT"/>
        </w:rPr>
      </w:pPr>
      <w:bookmarkStart w:id="157" w:name="_Toc170506723"/>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59</w:t>
      </w:r>
      <w:r>
        <w:fldChar w:fldCharType="end"/>
      </w:r>
      <w:r w:rsidRPr="00C81A96">
        <w:rPr>
          <w:lang w:val="pt-PT"/>
        </w:rPr>
        <w:t xml:space="preserve"> – Cálculo do p-value</w:t>
      </w:r>
      <w:bookmarkEnd w:id="157"/>
    </w:p>
    <w:p w14:paraId="60512DE4" w14:textId="77777777" w:rsidR="002E6B57" w:rsidRDefault="002E6B57" w:rsidP="00EB3345">
      <w:pPr>
        <w:rPr>
          <w:b/>
          <w:bCs/>
          <w:sz w:val="20"/>
          <w:szCs w:val="20"/>
          <w:lang w:val="pt-BR"/>
        </w:rPr>
      </w:pPr>
    </w:p>
    <w:p w14:paraId="255A623D" w14:textId="77777777" w:rsidR="002E6B57" w:rsidRDefault="002E6B57" w:rsidP="00EB3345">
      <w:pPr>
        <w:rPr>
          <w:lang w:val="pt-BR"/>
        </w:rPr>
      </w:pPr>
      <w:r>
        <w:rPr>
          <w:lang w:val="pt-BR"/>
        </w:rPr>
        <w:t>Para avaliar a hipótese que escrever textos em dark mode afeta o consumo de energia foi realizada um teste estatístico na imagem anterior que prova que o p-value encontrado é inferior a 0.05 o que permite rejeitar a hipótese nula em favor da hipótese alternativa.</w:t>
      </w:r>
    </w:p>
    <w:p w14:paraId="177792E8" w14:textId="77777777" w:rsidR="002E6B57" w:rsidRDefault="002E6B57" w:rsidP="00EB3345">
      <w:pPr>
        <w:rPr>
          <w:lang w:val="pt-BR"/>
        </w:rPr>
      </w:pPr>
    </w:p>
    <w:p w14:paraId="614B9277"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8" w:name="_Toc170506647"/>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158"/>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3EC44F" w14:textId="77777777" w:rsidR="002E6B57" w:rsidRDefault="002E6B57" w:rsidP="00EB3345">
      <w:pPr>
        <w:rPr>
          <w:lang w:val="pt-PT"/>
        </w:rPr>
      </w:pPr>
      <w:r>
        <w:rPr>
          <w:lang w:val="pt-PT"/>
        </w:rPr>
        <w:t xml:space="preserve">Ao utilizar o Dark mode em vez do Light mode durante 2min em ambiente controlado para escrever textos durante 3min </w:t>
      </w:r>
      <w:r>
        <w:rPr>
          <w:lang w:val="pt-BR"/>
        </w:rPr>
        <w:t>temos uma redução n</w:t>
      </w:r>
      <w:r w:rsidRPr="006A1147">
        <w:rPr>
          <w:lang w:val="pt-PT"/>
        </w:rPr>
        <w:t xml:space="preserve">o consumo de energia </w:t>
      </w:r>
      <w:r>
        <w:rPr>
          <w:lang w:val="pt-PT"/>
        </w:rPr>
        <w:t>total</w:t>
      </w:r>
      <w:r w:rsidRPr="006A1147">
        <w:rPr>
          <w:lang w:val="pt-PT"/>
        </w:rPr>
        <w:t xml:space="preserve"> (Computed Drain)</w:t>
      </w:r>
      <w:r>
        <w:rPr>
          <w:lang w:val="pt-PT"/>
        </w:rPr>
        <w:t xml:space="preserve"> de </w:t>
      </w:r>
      <w:r w:rsidRPr="00E64C5E">
        <w:rPr>
          <w:lang w:val="pt-PT"/>
        </w:rPr>
        <w:t>24.89</w:t>
      </w:r>
      <w:r>
        <w:rPr>
          <w:lang w:val="pt-PT"/>
        </w:rPr>
        <w:t>% o que apoia a ideia que o utilizar pode poupar no consumo de energia do seu dispositivo se utilizar ambientes, apps em dark mode.</w:t>
      </w:r>
    </w:p>
    <w:p w14:paraId="21FDE5D0" w14:textId="77777777" w:rsidR="002E6B57" w:rsidRPr="00E64C5E" w:rsidRDefault="002E6B57" w:rsidP="00EB3345">
      <w:pPr>
        <w:rPr>
          <w:lang w:val="pt-PT"/>
        </w:rPr>
      </w:pPr>
    </w:p>
    <w:p w14:paraId="2466319C" w14:textId="77777777" w:rsidR="002E6B57" w:rsidRDefault="002E6B57" w:rsidP="00EB3345">
      <w:pPr>
        <w:rPr>
          <w:lang w:val="pt-BR"/>
        </w:rPr>
      </w:pPr>
    </w:p>
    <w:p w14:paraId="7F89E75D" w14:textId="77777777" w:rsidR="002E6B57" w:rsidRDefault="002E6B57" w:rsidP="00EB3345">
      <w:pPr>
        <w:rPr>
          <w:lang w:val="pt-BR"/>
        </w:rPr>
      </w:pPr>
    </w:p>
    <w:p w14:paraId="687DD5BE" w14:textId="77777777" w:rsidR="002E6B57" w:rsidRDefault="002E6B57" w:rsidP="00EB3345">
      <w:pPr>
        <w:rPr>
          <w:lang w:val="pt-BR"/>
        </w:rPr>
      </w:pPr>
    </w:p>
    <w:p w14:paraId="3E7DB6B6" w14:textId="77777777" w:rsidR="002E6B57" w:rsidRDefault="002E6B57" w:rsidP="00EB3345">
      <w:pPr>
        <w:rPr>
          <w:lang w:val="pt-BR"/>
        </w:rPr>
      </w:pPr>
    </w:p>
    <w:p w14:paraId="77D7320A" w14:textId="77777777" w:rsidR="002E6B57" w:rsidRPr="00F30A6B" w:rsidRDefault="002E6B57" w:rsidP="00EB3345">
      <w:pPr>
        <w:pStyle w:val="Heading4"/>
        <w:rPr>
          <w:rFonts w:asciiTheme="minorHAnsi" w:hAnsiTheme="minorHAnsi" w:cstheme="minorHAnsi"/>
          <w:b w:val="0"/>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70506648"/>
      <w:r w:rsidRPr="00F30A6B">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Resultados e Análise </w:t>
      </w:r>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Dark mode durante 1min</w:t>
      </w:r>
      <w:bookmarkEnd w:id="159"/>
    </w:p>
    <w:p w14:paraId="15A7A63E" w14:textId="77777777" w:rsidR="002E6B57" w:rsidRDefault="002E6B57" w:rsidP="00EB3345">
      <w:pPr>
        <w:keepNext/>
      </w:pPr>
      <w:r w:rsidRPr="002E31F2">
        <w:rPr>
          <w:noProof/>
        </w:rPr>
        <w:drawing>
          <wp:inline distT="0" distB="0" distL="0" distR="0" wp14:anchorId="745D8374" wp14:editId="4288DDC5">
            <wp:extent cx="5400675" cy="3679190"/>
            <wp:effectExtent l="0" t="0" r="9525" b="0"/>
            <wp:docPr id="585821777" name="Imagem 1" descr="Uma imagem com texto, captura de ecrã, diagram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21777" name="Imagem 1" descr="Uma imagem com texto, captura de ecrã, diagrama, número&#10;&#10;Descrição gerada automaticamente"/>
                    <pic:cNvPicPr/>
                  </pic:nvPicPr>
                  <pic:blipFill>
                    <a:blip r:embed="rId71"/>
                    <a:stretch>
                      <a:fillRect/>
                    </a:stretch>
                  </pic:blipFill>
                  <pic:spPr>
                    <a:xfrm>
                      <a:off x="0" y="0"/>
                      <a:ext cx="5400675" cy="3679190"/>
                    </a:xfrm>
                    <a:prstGeom prst="rect">
                      <a:avLst/>
                    </a:prstGeom>
                  </pic:spPr>
                </pic:pic>
              </a:graphicData>
            </a:graphic>
          </wp:inline>
        </w:drawing>
      </w:r>
    </w:p>
    <w:p w14:paraId="5BA14EB2" w14:textId="77777777" w:rsidR="002E6B57" w:rsidRPr="00C81A96" w:rsidRDefault="002E6B57" w:rsidP="00EB3345">
      <w:pPr>
        <w:pStyle w:val="Caption"/>
        <w:jc w:val="both"/>
        <w:rPr>
          <w:lang w:val="pt-PT"/>
        </w:rPr>
      </w:pPr>
      <w:bookmarkStart w:id="160" w:name="_Toc170506724"/>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60</w:t>
      </w:r>
      <w:r>
        <w:fldChar w:fldCharType="end"/>
      </w:r>
      <w:r w:rsidRPr="00C81A96">
        <w:rPr>
          <w:lang w:val="pt-PT"/>
        </w:rPr>
        <w:t xml:space="preserve"> – Media Consumo Energia Total Dark Mode durante </w:t>
      </w:r>
      <w:r>
        <w:rPr>
          <w:lang w:val="pt-PT"/>
        </w:rPr>
        <w:t>1</w:t>
      </w:r>
      <w:r w:rsidRPr="00C81A96">
        <w:rPr>
          <w:lang w:val="pt-PT"/>
        </w:rPr>
        <w:t>min</w:t>
      </w:r>
      <w:bookmarkEnd w:id="160"/>
    </w:p>
    <w:p w14:paraId="5654E904" w14:textId="77777777" w:rsidR="002E6B57" w:rsidRPr="00DE3D61" w:rsidRDefault="002E6B57" w:rsidP="00EB3345">
      <w:pPr>
        <w:pStyle w:val="Caption"/>
        <w:jc w:val="both"/>
        <w:rPr>
          <w:lang w:val="pt-PT"/>
        </w:rPr>
      </w:pPr>
    </w:p>
    <w:p w14:paraId="127C1CF1" w14:textId="77777777" w:rsidR="002E6B57" w:rsidRDefault="002E6B57" w:rsidP="00EB3345">
      <w:pPr>
        <w:rPr>
          <w:lang w:val="pt-BR"/>
        </w:rPr>
      </w:pPr>
      <w:r>
        <w:rPr>
          <w:lang w:val="pt-BR"/>
        </w:rPr>
        <w:t xml:space="preserve">           </w:t>
      </w:r>
    </w:p>
    <w:p w14:paraId="3E6EFEE6" w14:textId="77777777" w:rsidR="002E6B57" w:rsidRPr="006A1147" w:rsidRDefault="002E6B57" w:rsidP="00EB3345">
      <w:pPr>
        <w:rPr>
          <w:lang w:val="pt-PT"/>
        </w:rPr>
      </w:pPr>
      <w:r w:rsidRPr="006A1147">
        <w:rPr>
          <w:lang w:val="pt-PT"/>
        </w:rPr>
        <w:t xml:space="preserve">Podemos concluir que, com </w:t>
      </w:r>
      <w:r>
        <w:rPr>
          <w:lang w:val="pt-PT"/>
        </w:rPr>
        <w:t>o uso do Dark Mode durante 1min</w:t>
      </w:r>
      <w:r w:rsidRPr="006A1147">
        <w:rPr>
          <w:lang w:val="pt-PT"/>
        </w:rPr>
        <w:t xml:space="preserve">, o consumo de energia </w:t>
      </w:r>
      <w:r>
        <w:rPr>
          <w:lang w:val="pt-PT"/>
        </w:rPr>
        <w:t>total</w:t>
      </w:r>
      <w:r w:rsidRPr="006A1147">
        <w:rPr>
          <w:lang w:val="pt-PT"/>
        </w:rPr>
        <w:t xml:space="preserve"> (Computed Drain) apresenta o maior valor. Ou seja, a maior parte da energia consumida durante o teste é atribuída ao consumo total do dispositivo móvel. Observamos também que, embora o Screen Energy consuma uma quantidade considerável de energia, representa apenas </w:t>
      </w:r>
      <w:r w:rsidRPr="002E31F2">
        <w:rPr>
          <w:lang w:val="pt-PT"/>
        </w:rPr>
        <w:t>18.88</w:t>
      </w:r>
      <w:r w:rsidRPr="006A1147">
        <w:rPr>
          <w:lang w:val="pt-PT"/>
        </w:rPr>
        <w:t>% do consumo de energia total. Em relação ao UID u0a214</w:t>
      </w:r>
      <w:r>
        <w:rPr>
          <w:lang w:val="pt-PT"/>
        </w:rPr>
        <w:t>(reprodução ambiente)</w:t>
      </w:r>
      <w:r w:rsidRPr="006A1147">
        <w:rPr>
          <w:lang w:val="pt-PT"/>
        </w:rPr>
        <w:t xml:space="preserve">, concluímos que a sua contribuição para o consumo total do dispositivo é insignificante, representando apenas </w:t>
      </w:r>
      <w:r w:rsidRPr="002E31F2">
        <w:rPr>
          <w:lang w:val="pt-PT"/>
        </w:rPr>
        <w:lastRenderedPageBreak/>
        <w:t>0.038</w:t>
      </w:r>
      <w:r w:rsidRPr="006A1147">
        <w:rPr>
          <w:lang w:val="pt-PT"/>
        </w:rPr>
        <w:t>% do consumo de energia total.</w:t>
      </w:r>
      <w:r>
        <w:rPr>
          <w:lang w:val="pt-PT"/>
        </w:rPr>
        <w:t xml:space="preserve"> Considerando a média do consumo de energia total é 40.98 joules com um desvio padrão de 44.83 joules</w:t>
      </w:r>
    </w:p>
    <w:p w14:paraId="4335A3FB" w14:textId="77777777" w:rsidR="002E6B57" w:rsidRPr="00127FE3" w:rsidRDefault="002E6B57" w:rsidP="00EB3345">
      <w:pPr>
        <w:rPr>
          <w:lang w:val="pt-PT"/>
        </w:rPr>
      </w:pPr>
    </w:p>
    <w:p w14:paraId="7BE0B9A2" w14:textId="77777777" w:rsidR="002E6B57" w:rsidRDefault="002E6B57" w:rsidP="00EB3345">
      <w:pPr>
        <w:keepNext/>
      </w:pPr>
      <w:r w:rsidRPr="002E31F2">
        <w:rPr>
          <w:noProof/>
          <w:lang w:val="pt-PT"/>
        </w:rPr>
        <w:drawing>
          <wp:inline distT="0" distB="0" distL="0" distR="0" wp14:anchorId="17B0A64F" wp14:editId="6EE8F312">
            <wp:extent cx="5400675" cy="3976370"/>
            <wp:effectExtent l="0" t="0" r="9525" b="5080"/>
            <wp:docPr id="131294877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8778" name="Imagem 1" descr="Uma imagem com texto, captura de ecrã, número, Tipo de letra&#10;&#10;Descrição gerada automaticamente"/>
                    <pic:cNvPicPr/>
                  </pic:nvPicPr>
                  <pic:blipFill>
                    <a:blip r:embed="rId72"/>
                    <a:stretch>
                      <a:fillRect/>
                    </a:stretch>
                  </pic:blipFill>
                  <pic:spPr>
                    <a:xfrm>
                      <a:off x="0" y="0"/>
                      <a:ext cx="5400675" cy="3976370"/>
                    </a:xfrm>
                    <a:prstGeom prst="rect">
                      <a:avLst/>
                    </a:prstGeom>
                  </pic:spPr>
                </pic:pic>
              </a:graphicData>
            </a:graphic>
          </wp:inline>
        </w:drawing>
      </w:r>
    </w:p>
    <w:p w14:paraId="773E79CE" w14:textId="77777777" w:rsidR="002E6B57" w:rsidRPr="00C81A96" w:rsidRDefault="002E6B57" w:rsidP="00EB3345">
      <w:pPr>
        <w:pStyle w:val="Caption"/>
        <w:jc w:val="both"/>
        <w:rPr>
          <w:lang w:val="pt-PT"/>
        </w:rPr>
      </w:pPr>
      <w:bookmarkStart w:id="161" w:name="_Toc170506725"/>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61</w:t>
      </w:r>
      <w:r>
        <w:fldChar w:fldCharType="end"/>
      </w:r>
      <w:r w:rsidRPr="00C81A96">
        <w:rPr>
          <w:lang w:val="pt-PT"/>
        </w:rPr>
        <w:t xml:space="preserve"> – Tabela com valores recolhidos para o consumo Energia Total com Dark mode durante </w:t>
      </w:r>
      <w:r>
        <w:rPr>
          <w:lang w:val="pt-PT"/>
        </w:rPr>
        <w:t>1</w:t>
      </w:r>
      <w:r w:rsidRPr="00C81A96">
        <w:rPr>
          <w:lang w:val="pt-PT"/>
        </w:rPr>
        <w:t>min</w:t>
      </w:r>
      <w:bookmarkEnd w:id="161"/>
    </w:p>
    <w:p w14:paraId="32D3BAB7" w14:textId="77777777" w:rsidR="002E6B57" w:rsidRDefault="002E6B57" w:rsidP="00EB3345">
      <w:pPr>
        <w:pStyle w:val="Caption"/>
        <w:jc w:val="both"/>
        <w:rPr>
          <w:lang w:val="pt-BR"/>
        </w:rPr>
      </w:pPr>
    </w:p>
    <w:p w14:paraId="7FAEC117" w14:textId="77777777" w:rsidR="002E6B57" w:rsidRPr="00D56A7E" w:rsidRDefault="002E6B57" w:rsidP="00EB3345">
      <w:pPr>
        <w:pStyle w:val="Caption"/>
        <w:jc w:val="both"/>
        <w:rPr>
          <w:b w:val="0"/>
          <w:bCs w:val="0"/>
          <w:szCs w:val="20"/>
          <w:lang w:val="pt-BR"/>
        </w:rPr>
      </w:pPr>
    </w:p>
    <w:p w14:paraId="6E327B8D" w14:textId="77777777" w:rsidR="002E6B57" w:rsidRDefault="002E6B57" w:rsidP="00EB3345">
      <w:pPr>
        <w:rPr>
          <w:lang w:val="pt-BR"/>
        </w:rPr>
      </w:pPr>
    </w:p>
    <w:p w14:paraId="21BAB527"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170506649"/>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Análise Estatística</w:t>
      </w:r>
      <w:bookmarkEnd w:id="162"/>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C4666C" w14:textId="77777777" w:rsidR="002E6B57" w:rsidRDefault="002E6B57" w:rsidP="00EB3345">
      <w:pPr>
        <w:keepNext/>
      </w:pPr>
      <w:r w:rsidRPr="002E31F2">
        <w:rPr>
          <w:noProof/>
        </w:rPr>
        <w:drawing>
          <wp:inline distT="0" distB="0" distL="0" distR="0" wp14:anchorId="79C1F997" wp14:editId="21910008">
            <wp:extent cx="5400675" cy="1294765"/>
            <wp:effectExtent l="0" t="0" r="9525" b="635"/>
            <wp:docPr id="152950318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3184" name="Imagem 1" descr="Uma imagem com texto, captura de ecrã, Tipo de letra&#10;&#10;Descrição gerada automaticamente"/>
                    <pic:cNvPicPr/>
                  </pic:nvPicPr>
                  <pic:blipFill>
                    <a:blip r:embed="rId73"/>
                    <a:stretch>
                      <a:fillRect/>
                    </a:stretch>
                  </pic:blipFill>
                  <pic:spPr>
                    <a:xfrm>
                      <a:off x="0" y="0"/>
                      <a:ext cx="5400675" cy="1294765"/>
                    </a:xfrm>
                    <a:prstGeom prst="rect">
                      <a:avLst/>
                    </a:prstGeom>
                  </pic:spPr>
                </pic:pic>
              </a:graphicData>
            </a:graphic>
          </wp:inline>
        </w:drawing>
      </w:r>
    </w:p>
    <w:p w14:paraId="1399FB21" w14:textId="77777777" w:rsidR="002E6B57" w:rsidRPr="00C81A96" w:rsidRDefault="002E6B57" w:rsidP="00EB3345">
      <w:pPr>
        <w:pStyle w:val="Caption"/>
        <w:jc w:val="both"/>
        <w:rPr>
          <w:lang w:val="pt-PT"/>
        </w:rPr>
      </w:pPr>
      <w:bookmarkStart w:id="163" w:name="_Toc170506726"/>
      <w:r w:rsidRPr="00C81A96">
        <w:rPr>
          <w:lang w:val="pt-PT"/>
        </w:rPr>
        <w:t xml:space="preserve">Figura </w:t>
      </w:r>
      <w:r>
        <w:fldChar w:fldCharType="begin"/>
      </w:r>
      <w:r w:rsidRPr="00C81A96">
        <w:rPr>
          <w:lang w:val="pt-PT"/>
        </w:rPr>
        <w:instrText xml:space="preserve"> SEQ Figura \* ARABIC </w:instrText>
      </w:r>
      <w:r>
        <w:fldChar w:fldCharType="separate"/>
      </w:r>
      <w:r>
        <w:rPr>
          <w:noProof/>
          <w:lang w:val="pt-PT"/>
        </w:rPr>
        <w:t>62</w:t>
      </w:r>
      <w:r>
        <w:fldChar w:fldCharType="end"/>
      </w:r>
      <w:r w:rsidRPr="00C81A96">
        <w:rPr>
          <w:lang w:val="pt-PT"/>
        </w:rPr>
        <w:t>– Cálculo do p-value</w:t>
      </w:r>
      <w:bookmarkEnd w:id="163"/>
    </w:p>
    <w:p w14:paraId="1543D5D1" w14:textId="77777777" w:rsidR="002E6B57" w:rsidRDefault="002E6B57" w:rsidP="00EB3345">
      <w:pPr>
        <w:pStyle w:val="Caption"/>
        <w:jc w:val="both"/>
        <w:rPr>
          <w:lang w:val="pt-BR"/>
        </w:rPr>
      </w:pPr>
    </w:p>
    <w:p w14:paraId="666E6893" w14:textId="77777777" w:rsidR="002E6B57" w:rsidRDefault="002E6B57" w:rsidP="00EB3345">
      <w:pPr>
        <w:rPr>
          <w:b/>
          <w:bCs/>
          <w:sz w:val="20"/>
          <w:szCs w:val="20"/>
          <w:lang w:val="pt-BR"/>
        </w:rPr>
      </w:pPr>
    </w:p>
    <w:p w14:paraId="34AEAB57" w14:textId="77777777" w:rsidR="002E6B57" w:rsidRDefault="002E6B57" w:rsidP="00EB3345">
      <w:pPr>
        <w:rPr>
          <w:lang w:val="pt-BR"/>
        </w:rPr>
      </w:pPr>
      <w:r>
        <w:rPr>
          <w:lang w:val="pt-BR"/>
        </w:rPr>
        <w:t>Para avaliar a hipótese que escrever textos em light mode afeta o consumo de energia foi realizada um teste estatístico na imagem anterior que prova que o p-value encontrado é inferior a 0.05 o que permite rejeitar a hipótese nula em favor da hipótese alternativa.</w:t>
      </w:r>
    </w:p>
    <w:p w14:paraId="2BEFFD93" w14:textId="77777777" w:rsidR="002E6B57" w:rsidRDefault="002E6B57" w:rsidP="00EB3345">
      <w:pPr>
        <w:rPr>
          <w:lang w:val="pt-BR"/>
        </w:rPr>
      </w:pPr>
    </w:p>
    <w:p w14:paraId="30DFC97E" w14:textId="77777777" w:rsidR="002E6B57" w:rsidRPr="005D1D25" w:rsidRDefault="002E6B57" w:rsidP="00EB3345">
      <w:pPr>
        <w:pStyle w:val="Heading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4" w:name="_Toc170506650"/>
      <w:r>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Discussão de Resultados</w:t>
      </w:r>
      <w:bookmarkEnd w:id="164"/>
      <w:r w:rsidRPr="005D1D25">
        <w:rPr>
          <w:rStyle w:val="Heading3Char"/>
          <w:rFonts w:asciiTheme="minorHAnsi" w:hAnsiTheme="minorHAnsi" w:cstheme="minorHAnsi"/>
          <w:bCs w:val="0"/>
          <w:i/>
          <w:iCs/>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41BF7E" w14:textId="77777777" w:rsidR="002E6B57" w:rsidRDefault="002E6B57" w:rsidP="00EB3345">
      <w:pPr>
        <w:rPr>
          <w:lang w:val="pt-PT"/>
        </w:rPr>
      </w:pPr>
      <w:r>
        <w:rPr>
          <w:lang w:val="pt-PT"/>
        </w:rPr>
        <w:t xml:space="preserve">Ao utilizar o Dark mode em vez do Light mode durante 1min em ambiente controlado para escrever textos durante 1min </w:t>
      </w:r>
      <w:r>
        <w:rPr>
          <w:lang w:val="pt-BR"/>
        </w:rPr>
        <w:t>temos uma redução n</w:t>
      </w:r>
      <w:r w:rsidRPr="006A1147">
        <w:rPr>
          <w:lang w:val="pt-PT"/>
        </w:rPr>
        <w:t xml:space="preserve">o consumo de energia </w:t>
      </w:r>
      <w:r>
        <w:rPr>
          <w:lang w:val="pt-PT"/>
        </w:rPr>
        <w:t>total</w:t>
      </w:r>
      <w:r w:rsidRPr="006A1147">
        <w:rPr>
          <w:lang w:val="pt-PT"/>
        </w:rPr>
        <w:t xml:space="preserve"> (Computed Drain)</w:t>
      </w:r>
      <w:r>
        <w:rPr>
          <w:lang w:val="pt-PT"/>
        </w:rPr>
        <w:t xml:space="preserve"> de </w:t>
      </w:r>
      <w:r w:rsidRPr="002E31F2">
        <w:rPr>
          <w:lang w:val="pt-PT"/>
        </w:rPr>
        <w:t>16.14</w:t>
      </w:r>
      <w:r>
        <w:rPr>
          <w:lang w:val="pt-PT"/>
        </w:rPr>
        <w:t>% o que apoia a ideia que o utilizar pode poupar no consumo de energia do seu dispositivo se utilizar ambientes, apps em dark mode.</w:t>
      </w:r>
    </w:p>
    <w:p w14:paraId="395BFAA6" w14:textId="77777777" w:rsidR="002E6B57" w:rsidRPr="002E31F2" w:rsidRDefault="002E6B57" w:rsidP="00EB3345">
      <w:pPr>
        <w:rPr>
          <w:lang w:val="pt-PT"/>
        </w:rPr>
      </w:pPr>
    </w:p>
    <w:p w14:paraId="18AB7CC9" w14:textId="77777777" w:rsidR="002E6B57" w:rsidRDefault="002E6B57" w:rsidP="00EB3345">
      <w:pPr>
        <w:rPr>
          <w:lang w:val="pt-BR"/>
        </w:rPr>
      </w:pPr>
    </w:p>
    <w:p w14:paraId="05DEF3A1" w14:textId="77777777" w:rsidR="002E6B57" w:rsidRDefault="002E6B57" w:rsidP="00EB3345">
      <w:pPr>
        <w:rPr>
          <w:lang w:val="pt-BR"/>
        </w:rPr>
      </w:pPr>
    </w:p>
    <w:p w14:paraId="55351B56" w14:textId="77777777" w:rsidR="002E6B57" w:rsidRDefault="002E6B57" w:rsidP="00EB3345">
      <w:pPr>
        <w:rPr>
          <w:lang w:val="pt-BR"/>
        </w:rPr>
      </w:pPr>
    </w:p>
    <w:p w14:paraId="7166A6C1" w14:textId="77777777" w:rsidR="002E6B57" w:rsidRDefault="002E6B57" w:rsidP="00EB3345">
      <w:pPr>
        <w:rPr>
          <w:lang w:val="pt-BR"/>
        </w:rPr>
      </w:pPr>
    </w:p>
    <w:p w14:paraId="0A182544" w14:textId="77777777" w:rsidR="002E6B57" w:rsidRDefault="002E6B57" w:rsidP="00EB3345">
      <w:pPr>
        <w:pStyle w:val="Heading4"/>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5" w:name="_Toc170506651"/>
      <w:r>
        <w:rPr>
          <w:rStyle w:val="Heading3Char"/>
          <w:rFonts w:asciiTheme="minorHAnsi" w:hAnsiTheme="minorHAnsi" w:cstheme="minorHAnsi"/>
          <w:b/>
          <w:i w:val="0"/>
          <w:iCs w:val="0"/>
          <w:color w:val="000000" w:themeColor="text1"/>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Conclusão teste Dark mode vs Light mode</w:t>
      </w:r>
      <w:bookmarkEnd w:id="165"/>
    </w:p>
    <w:p w14:paraId="5B5A4B96" w14:textId="77777777" w:rsidR="002E6B57" w:rsidRDefault="002E6B57" w:rsidP="00EB3345">
      <w:pPr>
        <w:rPr>
          <w:lang w:val="pt-BR"/>
        </w:rPr>
      </w:pPr>
      <w:r>
        <w:rPr>
          <w:lang w:val="pt-BR"/>
        </w:rPr>
        <w:t>Com base nas análises estatísticas podemos concluir que o p-value é sempre inferior a 0.05 em todos os casos o que permite rejeitar a hipótese nula em favor da hipótese alternativa ou seja o Light mode consome mais energia que o Dark Mode.</w:t>
      </w:r>
    </w:p>
    <w:p w14:paraId="3212A7F0" w14:textId="77777777" w:rsidR="002E6B57" w:rsidRDefault="002E6B57" w:rsidP="00EB3345">
      <w:pPr>
        <w:rPr>
          <w:lang w:val="pt-BR"/>
        </w:rPr>
      </w:pPr>
      <w:r>
        <w:rPr>
          <w:lang w:val="pt-BR"/>
        </w:rPr>
        <w:t>Os resultados demonstram que que o valor de energia consumido pelo despositivo aumenta significativamente com o uso do Light mode, logo uma forma eficaz para os usuários adotarem de forma a economizar energia é usarem apps, motores de buscar, ou seja tudo o que for possivel em dark mode.</w:t>
      </w:r>
    </w:p>
    <w:p w14:paraId="10C171FD" w14:textId="77777777" w:rsidR="002E6B57" w:rsidRDefault="002E6B57" w:rsidP="00EB3345">
      <w:pPr>
        <w:rPr>
          <w:lang w:val="pt-BR"/>
        </w:rPr>
      </w:pPr>
    </w:p>
    <w:p w14:paraId="683EBB8B" w14:textId="77777777" w:rsidR="002E6B57" w:rsidRDefault="002E6B57" w:rsidP="00EB3345">
      <w:pPr>
        <w:rPr>
          <w:lang w:val="pt-BR"/>
        </w:rPr>
      </w:pPr>
    </w:p>
    <w:p w14:paraId="49ADAC05" w14:textId="77777777" w:rsidR="002E6B57" w:rsidRDefault="002E6B57" w:rsidP="00EB3345">
      <w:pPr>
        <w:rPr>
          <w:lang w:val="pt-BR"/>
        </w:rPr>
      </w:pPr>
    </w:p>
    <w:p w14:paraId="26AD2491" w14:textId="77777777" w:rsidR="002E6B57" w:rsidRDefault="002E6B57" w:rsidP="00EB3345">
      <w:pPr>
        <w:rPr>
          <w:lang w:val="pt-BR"/>
        </w:rPr>
      </w:pPr>
    </w:p>
    <w:p w14:paraId="5B60A5F7" w14:textId="77777777" w:rsidR="002E6B57" w:rsidRDefault="002E6B57" w:rsidP="00EB3345">
      <w:pPr>
        <w:rPr>
          <w:lang w:val="pt-BR"/>
        </w:rPr>
      </w:pPr>
    </w:p>
    <w:p w14:paraId="25CBE606" w14:textId="77777777" w:rsidR="002E6B57" w:rsidRDefault="002E6B57" w:rsidP="00EB3345">
      <w:pPr>
        <w:rPr>
          <w:lang w:val="pt-BR"/>
        </w:rPr>
      </w:pPr>
    </w:p>
    <w:p w14:paraId="1A44403C" w14:textId="77777777" w:rsidR="002E6B57" w:rsidRPr="00C5499A" w:rsidRDefault="002E6B57" w:rsidP="00EB3345">
      <w:pPr>
        <w:rPr>
          <w:lang w:val="pt-BR"/>
        </w:rPr>
      </w:pPr>
    </w:p>
    <w:p w14:paraId="4760FF49" w14:textId="77777777" w:rsidR="002E6B57" w:rsidRDefault="002E6B57" w:rsidP="00EB3345">
      <w:pPr>
        <w:rPr>
          <w:lang w:val="pt-PT"/>
        </w:rPr>
      </w:pPr>
    </w:p>
    <w:p w14:paraId="6F2E63EA" w14:textId="77777777" w:rsidR="002E6B57" w:rsidRDefault="002E6B57" w:rsidP="00EB3345">
      <w:pPr>
        <w:rPr>
          <w:lang w:val="pt-PT"/>
        </w:rPr>
      </w:pPr>
    </w:p>
    <w:p w14:paraId="733241ED" w14:textId="29D0BC58" w:rsidR="00A373F4" w:rsidRDefault="005F7D92" w:rsidP="007735D9">
      <w:pPr>
        <w:pStyle w:val="Heading1"/>
      </w:pPr>
      <w:r>
        <w:lastRenderedPageBreak/>
        <w:t>Método e Planeamento</w:t>
      </w:r>
      <w:bookmarkEnd w:id="44"/>
    </w:p>
    <w:p w14:paraId="1B1A7A51" w14:textId="77777777" w:rsidR="007735D9" w:rsidRPr="007735D9" w:rsidRDefault="007735D9" w:rsidP="007735D9">
      <w:pPr>
        <w:pStyle w:val="Heading2"/>
        <w:rPr>
          <w:lang w:val="pt-PT"/>
        </w:rPr>
      </w:pPr>
      <w:bookmarkStart w:id="166" w:name="_Toc170506653"/>
      <w:r w:rsidRPr="007735D9">
        <w:rPr>
          <w:lang w:val="pt-PT"/>
        </w:rPr>
        <w:t>Plan</w:t>
      </w:r>
      <w:r>
        <w:rPr>
          <w:lang w:val="pt-PT"/>
        </w:rPr>
        <w:t>o</w:t>
      </w:r>
      <w:r w:rsidRPr="007735D9">
        <w:rPr>
          <w:lang w:val="pt-PT"/>
        </w:rPr>
        <w:t xml:space="preserve"> de trabalho em f</w:t>
      </w:r>
      <w:r>
        <w:rPr>
          <w:lang w:val="pt-PT"/>
        </w:rPr>
        <w:t>ormato Gantt</w:t>
      </w:r>
      <w:bookmarkEnd w:id="166"/>
    </w:p>
    <w:p w14:paraId="61D331D1" w14:textId="6200289C" w:rsidR="007735D9" w:rsidRPr="00BA284F" w:rsidRDefault="007735D9" w:rsidP="007735D9">
      <w:pPr>
        <w:rPr>
          <w:lang w:val="pt-BR"/>
        </w:rPr>
      </w:pPr>
      <w:r w:rsidRPr="00BA284F">
        <w:rPr>
          <w:lang w:val="pt-BR"/>
        </w:rPr>
        <w:t>O calendário do projeto foi planeado em quatro fases distintas, cada uma com 15 dias de execução, com objetivos específicos e entregas delineadas o que garante uma progressão estruturada e eficaz do projeto</w:t>
      </w:r>
      <w:r>
        <w:rPr>
          <w:lang w:val="pt-BR"/>
        </w:rPr>
        <w:t>.</w:t>
      </w:r>
    </w:p>
    <w:p w14:paraId="7E2B0832" w14:textId="77777777" w:rsidR="007735D9" w:rsidRDefault="007735D9" w:rsidP="007735D9">
      <w:pPr>
        <w:rPr>
          <w:lang w:val="pt-PT"/>
        </w:rPr>
      </w:pPr>
    </w:p>
    <w:p w14:paraId="3828AC0A" w14:textId="52082FC0" w:rsidR="00C81A96" w:rsidRPr="002D0DF7" w:rsidRDefault="002D0DF7" w:rsidP="00C81A96">
      <w:pPr>
        <w:keepNext/>
        <w:rPr>
          <w:lang w:val="pt-PT"/>
        </w:rPr>
      </w:pPr>
      <w:r w:rsidRPr="002D0DF7">
        <w:rPr>
          <w:noProof/>
          <w:lang w:val="pt-PT"/>
        </w:rPr>
        <w:drawing>
          <wp:inline distT="0" distB="0" distL="0" distR="0" wp14:anchorId="1F1CBF2E" wp14:editId="7AD22E14">
            <wp:extent cx="5400675" cy="5438775"/>
            <wp:effectExtent l="0" t="0" r="9525" b="9525"/>
            <wp:docPr id="2107196604"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6604" name="Imagem 1" descr="Uma imagem com texto, captura de ecrã, número, Tipo de letra&#10;&#10;Descrição gerada automaticamente"/>
                    <pic:cNvPicPr/>
                  </pic:nvPicPr>
                  <pic:blipFill>
                    <a:blip r:embed="rId74"/>
                    <a:stretch>
                      <a:fillRect/>
                    </a:stretch>
                  </pic:blipFill>
                  <pic:spPr>
                    <a:xfrm>
                      <a:off x="0" y="0"/>
                      <a:ext cx="5400675" cy="5438775"/>
                    </a:xfrm>
                    <a:prstGeom prst="rect">
                      <a:avLst/>
                    </a:prstGeom>
                  </pic:spPr>
                </pic:pic>
              </a:graphicData>
            </a:graphic>
          </wp:inline>
        </w:drawing>
      </w:r>
    </w:p>
    <w:p w14:paraId="035881F7" w14:textId="79A2B4CA" w:rsidR="00B402D7" w:rsidRDefault="00C81A96" w:rsidP="00C81A96">
      <w:pPr>
        <w:pStyle w:val="Caption"/>
        <w:jc w:val="both"/>
      </w:pPr>
      <w:bookmarkStart w:id="167" w:name="_Toc170506727"/>
      <w:proofErr w:type="spellStart"/>
      <w:r>
        <w:t>Figura</w:t>
      </w:r>
      <w:proofErr w:type="spellEnd"/>
      <w:r>
        <w:t xml:space="preserve"> </w:t>
      </w:r>
      <w:r>
        <w:fldChar w:fldCharType="begin"/>
      </w:r>
      <w:r>
        <w:instrText xml:space="preserve"> SEQ Figura \* ARABIC </w:instrText>
      </w:r>
      <w:r>
        <w:fldChar w:fldCharType="separate"/>
      </w:r>
      <w:r w:rsidR="007F337F">
        <w:rPr>
          <w:noProof/>
        </w:rPr>
        <w:t>63</w:t>
      </w:r>
      <w:r>
        <w:fldChar w:fldCharType="end"/>
      </w:r>
      <w:r>
        <w:t xml:space="preserve"> </w:t>
      </w:r>
      <w:r w:rsidRPr="00EE6DAF">
        <w:t>- Formato Gantt</w:t>
      </w:r>
      <w:r w:rsidR="002D0DF7">
        <w:t xml:space="preserve"> </w:t>
      </w:r>
      <w:proofErr w:type="spellStart"/>
      <w:r w:rsidR="002D0DF7">
        <w:t>Parte</w:t>
      </w:r>
      <w:proofErr w:type="spellEnd"/>
      <w:r w:rsidR="002D0DF7">
        <w:t xml:space="preserve"> I</w:t>
      </w:r>
      <w:bookmarkEnd w:id="167"/>
    </w:p>
    <w:p w14:paraId="1B6D90BB" w14:textId="32B27FB8" w:rsidR="007735D9" w:rsidRDefault="007735D9" w:rsidP="00682D56">
      <w:pPr>
        <w:pStyle w:val="Caption"/>
        <w:jc w:val="both"/>
      </w:pPr>
    </w:p>
    <w:p w14:paraId="3DA1E44F" w14:textId="77777777" w:rsidR="002D0DF7" w:rsidRDefault="002D0DF7" w:rsidP="002D0DF7"/>
    <w:p w14:paraId="538B08DD" w14:textId="77777777" w:rsidR="002D0DF7" w:rsidRDefault="002D0DF7" w:rsidP="002D0DF7">
      <w:pPr>
        <w:keepNext/>
      </w:pPr>
      <w:r w:rsidRPr="002D0DF7">
        <w:rPr>
          <w:noProof/>
        </w:rPr>
        <w:lastRenderedPageBreak/>
        <w:drawing>
          <wp:inline distT="0" distB="0" distL="0" distR="0" wp14:anchorId="107445A7" wp14:editId="22F35CE9">
            <wp:extent cx="5400675" cy="4298315"/>
            <wp:effectExtent l="0" t="0" r="9525" b="6985"/>
            <wp:docPr id="391740530" name="Imagem 1" descr="Uma imagem com texto, captura de ecrã,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0530" name="Imagem 1" descr="Uma imagem com texto, captura de ecrã, file, número&#10;&#10;Descrição gerada automaticamente"/>
                    <pic:cNvPicPr/>
                  </pic:nvPicPr>
                  <pic:blipFill>
                    <a:blip r:embed="rId75"/>
                    <a:stretch>
                      <a:fillRect/>
                    </a:stretch>
                  </pic:blipFill>
                  <pic:spPr>
                    <a:xfrm>
                      <a:off x="0" y="0"/>
                      <a:ext cx="5400675" cy="4298315"/>
                    </a:xfrm>
                    <a:prstGeom prst="rect">
                      <a:avLst/>
                    </a:prstGeom>
                  </pic:spPr>
                </pic:pic>
              </a:graphicData>
            </a:graphic>
          </wp:inline>
        </w:drawing>
      </w:r>
    </w:p>
    <w:p w14:paraId="210B866E" w14:textId="3F09BAF1" w:rsidR="002D0DF7" w:rsidRPr="002D0DF7" w:rsidRDefault="002D0DF7" w:rsidP="002D0DF7">
      <w:pPr>
        <w:pStyle w:val="Caption"/>
        <w:jc w:val="both"/>
      </w:pPr>
      <w:bookmarkStart w:id="168" w:name="_Toc170506728"/>
      <w:proofErr w:type="spellStart"/>
      <w:r>
        <w:t>Figura</w:t>
      </w:r>
      <w:proofErr w:type="spellEnd"/>
      <w:r>
        <w:t xml:space="preserve"> </w:t>
      </w:r>
      <w:r>
        <w:fldChar w:fldCharType="begin"/>
      </w:r>
      <w:r>
        <w:instrText xml:space="preserve"> SEQ Figura \* ARABIC </w:instrText>
      </w:r>
      <w:r>
        <w:fldChar w:fldCharType="separate"/>
      </w:r>
      <w:r w:rsidR="007F337F">
        <w:rPr>
          <w:noProof/>
        </w:rPr>
        <w:t>64</w:t>
      </w:r>
      <w:r>
        <w:fldChar w:fldCharType="end"/>
      </w:r>
      <w:r>
        <w:t xml:space="preserve"> </w:t>
      </w:r>
      <w:r w:rsidRPr="00D06F66">
        <w:t xml:space="preserve">- Formato Gantt </w:t>
      </w:r>
      <w:proofErr w:type="spellStart"/>
      <w:r w:rsidRPr="00D06F66">
        <w:t>Parte</w:t>
      </w:r>
      <w:proofErr w:type="spellEnd"/>
      <w:r w:rsidRPr="00D06F66">
        <w:t xml:space="preserve"> I</w:t>
      </w:r>
      <w:r>
        <w:t>I</w:t>
      </w:r>
      <w:bookmarkEnd w:id="168"/>
    </w:p>
    <w:p w14:paraId="6BCE06DC" w14:textId="77777777" w:rsidR="00682D56" w:rsidRPr="00682D56" w:rsidRDefault="00682D56" w:rsidP="00682D56"/>
    <w:p w14:paraId="5556092F" w14:textId="77777777" w:rsidR="007735D9" w:rsidRPr="00981DAB" w:rsidRDefault="007735D9" w:rsidP="007735D9">
      <w:pPr>
        <w:pStyle w:val="Heading3"/>
        <w:rPr>
          <w:lang w:val="pt-PT"/>
        </w:rPr>
      </w:pPr>
      <w:bookmarkStart w:id="169" w:name="_Toc170506654"/>
      <w:r w:rsidRPr="00981DAB">
        <w:rPr>
          <w:lang w:val="pt-PT"/>
        </w:rPr>
        <w:t>Fase 1: Intercalar 1º Semestre</w:t>
      </w:r>
      <w:bookmarkEnd w:id="169"/>
      <w:r w:rsidRPr="00981DAB">
        <w:rPr>
          <w:lang w:val="pt-PT"/>
        </w:rPr>
        <w:t xml:space="preserve"> </w:t>
      </w:r>
    </w:p>
    <w:p w14:paraId="60AB3334" w14:textId="77777777" w:rsidR="007735D9" w:rsidRPr="00981DAB" w:rsidRDefault="007735D9" w:rsidP="007735D9">
      <w:pPr>
        <w:rPr>
          <w:lang w:val="pt-PT"/>
        </w:rPr>
      </w:pPr>
    </w:p>
    <w:p w14:paraId="22D837A5" w14:textId="77777777" w:rsidR="007735D9" w:rsidRPr="00981DAB" w:rsidRDefault="007735D9" w:rsidP="007735D9">
      <w:pPr>
        <w:rPr>
          <w:lang w:val="pt-PT"/>
        </w:rPr>
      </w:pPr>
      <w:r w:rsidRPr="00981DAB">
        <w:rPr>
          <w:b/>
          <w:bCs/>
          <w:lang w:val="pt-PT"/>
        </w:rPr>
        <w:t>Elaboração do Project Charter:</w:t>
      </w:r>
      <w:r w:rsidRPr="00981DAB">
        <w:rPr>
          <w:lang w:val="pt-PT"/>
        </w:rPr>
        <w:t xml:space="preserve"> Definição dos objetivos do projeto.</w:t>
      </w:r>
    </w:p>
    <w:p w14:paraId="5BDB820B" w14:textId="77777777" w:rsidR="007735D9" w:rsidRPr="00981DAB" w:rsidRDefault="007735D9" w:rsidP="007735D9">
      <w:pPr>
        <w:rPr>
          <w:lang w:val="pt-PT"/>
        </w:rPr>
      </w:pPr>
      <w:r w:rsidRPr="00981DAB">
        <w:rPr>
          <w:b/>
          <w:bCs/>
          <w:lang w:val="pt-PT"/>
        </w:rPr>
        <w:t>Investigação Documental:</w:t>
      </w:r>
      <w:r w:rsidRPr="00981DAB">
        <w:rPr>
          <w:lang w:val="pt-PT"/>
        </w:rPr>
        <w:t xml:space="preserve"> Pesquisa de artigos científicos relacionados à eficiência energética em dispositivos móveis.</w:t>
      </w:r>
    </w:p>
    <w:p w14:paraId="0F18B651" w14:textId="77777777" w:rsidR="007735D9" w:rsidRPr="00981DAB" w:rsidRDefault="007735D9" w:rsidP="007735D9">
      <w:pPr>
        <w:rPr>
          <w:lang w:val="pt-PT"/>
        </w:rPr>
      </w:pPr>
      <w:r w:rsidRPr="00981DAB">
        <w:rPr>
          <w:b/>
          <w:bCs/>
          <w:lang w:val="pt-PT"/>
        </w:rPr>
        <w:t>Análise dos Documentos:</w:t>
      </w:r>
      <w:r w:rsidRPr="00981DAB">
        <w:rPr>
          <w:lang w:val="pt-PT"/>
        </w:rPr>
        <w:t xml:space="preserve"> Avaliação crítica dos artigos e documentos pesquisados.</w:t>
      </w:r>
    </w:p>
    <w:p w14:paraId="4216FE7E" w14:textId="77777777" w:rsidR="007735D9" w:rsidRPr="00981DAB" w:rsidRDefault="007735D9" w:rsidP="007735D9">
      <w:pPr>
        <w:rPr>
          <w:lang w:val="pt-PT"/>
        </w:rPr>
      </w:pPr>
      <w:r w:rsidRPr="00981DAB">
        <w:rPr>
          <w:b/>
          <w:bCs/>
          <w:lang w:val="pt-PT"/>
        </w:rPr>
        <w:t>Relatório Inicial:</w:t>
      </w:r>
      <w:r w:rsidRPr="00981DAB">
        <w:rPr>
          <w:lang w:val="pt-PT"/>
        </w:rPr>
        <w:t xml:space="preserve"> Documentação inicial</w:t>
      </w:r>
    </w:p>
    <w:p w14:paraId="072E030A" w14:textId="77777777" w:rsidR="007735D9" w:rsidRPr="00981DAB" w:rsidRDefault="007735D9" w:rsidP="007735D9">
      <w:pPr>
        <w:rPr>
          <w:lang w:val="pt-PT"/>
        </w:rPr>
      </w:pPr>
      <w:r w:rsidRPr="00981DAB">
        <w:rPr>
          <w:b/>
          <w:bCs/>
          <w:lang w:val="pt-PT"/>
        </w:rPr>
        <w:t>Ajustes no Relatório:</w:t>
      </w:r>
      <w:r w:rsidRPr="00981DAB">
        <w:rPr>
          <w:lang w:val="pt-PT"/>
        </w:rPr>
        <w:t xml:space="preserve"> Melhoria do relatório baseado em feedbacks.</w:t>
      </w:r>
    </w:p>
    <w:p w14:paraId="0B375341" w14:textId="77777777" w:rsidR="007735D9" w:rsidRDefault="007735D9" w:rsidP="007735D9">
      <w:pPr>
        <w:rPr>
          <w:lang w:val="pt-PT"/>
        </w:rPr>
      </w:pPr>
      <w:r w:rsidRPr="00981DAB">
        <w:rPr>
          <w:b/>
          <w:bCs/>
          <w:lang w:val="pt-PT"/>
        </w:rPr>
        <w:t>Entrega do Relatório:</w:t>
      </w:r>
      <w:r w:rsidRPr="00981DAB">
        <w:rPr>
          <w:lang w:val="pt-PT"/>
        </w:rPr>
        <w:t xml:space="preserve"> Submissão do relatório finalizado para avaliação</w:t>
      </w:r>
    </w:p>
    <w:p w14:paraId="64819610" w14:textId="77777777" w:rsidR="007735D9" w:rsidRPr="00981DAB" w:rsidRDefault="007735D9" w:rsidP="007735D9">
      <w:pPr>
        <w:rPr>
          <w:lang w:val="pt-PT"/>
        </w:rPr>
      </w:pPr>
    </w:p>
    <w:p w14:paraId="5A66DF85" w14:textId="77777777" w:rsidR="007735D9" w:rsidRPr="00981DAB" w:rsidRDefault="007735D9" w:rsidP="007735D9">
      <w:pPr>
        <w:pStyle w:val="Heading3"/>
        <w:rPr>
          <w:lang w:val="pt-PT"/>
        </w:rPr>
      </w:pPr>
      <w:bookmarkStart w:id="170" w:name="_Toc170506655"/>
      <w:r w:rsidRPr="00981DAB">
        <w:rPr>
          <w:lang w:val="pt-PT"/>
        </w:rPr>
        <w:t>Fase 2: Intermédia 1º Semestre</w:t>
      </w:r>
      <w:bookmarkEnd w:id="170"/>
      <w:r w:rsidRPr="00981DAB">
        <w:rPr>
          <w:lang w:val="pt-PT"/>
        </w:rPr>
        <w:t xml:space="preserve"> </w:t>
      </w:r>
    </w:p>
    <w:p w14:paraId="3799C6E3" w14:textId="77777777" w:rsidR="007735D9" w:rsidRPr="00981DAB" w:rsidRDefault="007735D9" w:rsidP="007735D9">
      <w:pPr>
        <w:rPr>
          <w:lang w:val="pt-PT"/>
        </w:rPr>
      </w:pPr>
    </w:p>
    <w:p w14:paraId="216FB694" w14:textId="77777777" w:rsidR="007735D9" w:rsidRPr="00981DAB" w:rsidRDefault="007735D9" w:rsidP="007735D9">
      <w:pPr>
        <w:rPr>
          <w:lang w:val="pt-PT"/>
        </w:rPr>
      </w:pPr>
      <w:r w:rsidRPr="00981DAB">
        <w:rPr>
          <w:b/>
          <w:bCs/>
          <w:lang w:val="pt-PT"/>
        </w:rPr>
        <w:t>Configuração do Ambiente de Testes:</w:t>
      </w:r>
      <w:r w:rsidRPr="00981DAB">
        <w:rPr>
          <w:lang w:val="pt-PT"/>
        </w:rPr>
        <w:t xml:space="preserve"> Preparação e instalação do ambiente de desenvolvimento e testes.</w:t>
      </w:r>
    </w:p>
    <w:p w14:paraId="55BC0383" w14:textId="77777777" w:rsidR="007735D9" w:rsidRPr="00981DAB" w:rsidRDefault="007735D9" w:rsidP="007735D9">
      <w:pPr>
        <w:rPr>
          <w:lang w:val="pt-PT"/>
        </w:rPr>
      </w:pPr>
      <w:r w:rsidRPr="00981DAB">
        <w:rPr>
          <w:b/>
          <w:bCs/>
          <w:lang w:val="pt-PT"/>
        </w:rPr>
        <w:t>Desenvolvimento Preliminar:</w:t>
      </w:r>
      <w:r w:rsidRPr="00981DAB">
        <w:rPr>
          <w:lang w:val="pt-PT"/>
        </w:rPr>
        <w:t xml:space="preserve"> Início do desenvolvimento de aplicações e testes.</w:t>
      </w:r>
    </w:p>
    <w:p w14:paraId="28DF97D3" w14:textId="77777777" w:rsidR="007735D9" w:rsidRPr="00981DAB" w:rsidRDefault="007735D9" w:rsidP="007735D9">
      <w:pPr>
        <w:rPr>
          <w:lang w:val="pt-PT"/>
        </w:rPr>
      </w:pPr>
      <w:r w:rsidRPr="00981DAB">
        <w:rPr>
          <w:b/>
          <w:bCs/>
          <w:lang w:val="pt-PT"/>
        </w:rPr>
        <w:lastRenderedPageBreak/>
        <w:t>Execução dos Testes Preliminares:</w:t>
      </w:r>
      <w:r w:rsidRPr="00981DAB">
        <w:rPr>
          <w:lang w:val="pt-PT"/>
        </w:rPr>
        <w:t xml:space="preserve"> Realização dos primeiros testes práticos.</w:t>
      </w:r>
    </w:p>
    <w:p w14:paraId="24D04E53" w14:textId="77777777" w:rsidR="007735D9" w:rsidRPr="00981DAB" w:rsidRDefault="007735D9" w:rsidP="007735D9">
      <w:pPr>
        <w:rPr>
          <w:lang w:val="pt-PT"/>
        </w:rPr>
      </w:pPr>
      <w:r w:rsidRPr="00981DAB">
        <w:rPr>
          <w:b/>
          <w:bCs/>
          <w:lang w:val="pt-PT"/>
        </w:rPr>
        <w:t>Recolha de dados:</w:t>
      </w:r>
      <w:r w:rsidRPr="00981DAB">
        <w:rPr>
          <w:lang w:val="pt-PT"/>
        </w:rPr>
        <w:t xml:space="preserve"> Recolha de dados obtidos nos testes.</w:t>
      </w:r>
    </w:p>
    <w:p w14:paraId="6659835E" w14:textId="77777777" w:rsidR="007735D9" w:rsidRPr="00981DAB" w:rsidRDefault="007735D9" w:rsidP="007735D9">
      <w:pPr>
        <w:rPr>
          <w:lang w:val="pt-PT"/>
        </w:rPr>
      </w:pPr>
      <w:r w:rsidRPr="00981DAB">
        <w:rPr>
          <w:b/>
          <w:bCs/>
          <w:lang w:val="pt-PT"/>
        </w:rPr>
        <w:t>Ajustes no Relatório:</w:t>
      </w:r>
      <w:r w:rsidRPr="00981DAB">
        <w:rPr>
          <w:lang w:val="pt-PT"/>
        </w:rPr>
        <w:t xml:space="preserve"> Atualização do relatório com novos dados e análises.</w:t>
      </w:r>
    </w:p>
    <w:p w14:paraId="299DC01C" w14:textId="59EA0DFF" w:rsidR="007735D9" w:rsidRDefault="007735D9" w:rsidP="007735D9">
      <w:pPr>
        <w:rPr>
          <w:lang w:val="pt-PT"/>
        </w:rPr>
      </w:pPr>
      <w:r w:rsidRPr="00981DAB">
        <w:rPr>
          <w:b/>
          <w:bCs/>
          <w:lang w:val="pt-PT"/>
        </w:rPr>
        <w:t>Entrega:</w:t>
      </w:r>
      <w:r w:rsidRPr="00981DAB">
        <w:rPr>
          <w:lang w:val="pt-PT"/>
        </w:rPr>
        <w:t xml:space="preserve"> Submissão da atualização do relatório.</w:t>
      </w:r>
    </w:p>
    <w:p w14:paraId="2A23CB14" w14:textId="77777777" w:rsidR="00682D56" w:rsidRPr="00981DAB" w:rsidRDefault="00682D56" w:rsidP="007735D9">
      <w:pPr>
        <w:rPr>
          <w:lang w:val="pt-PT"/>
        </w:rPr>
      </w:pPr>
    </w:p>
    <w:p w14:paraId="23DFC4E5" w14:textId="77777777" w:rsidR="007735D9" w:rsidRPr="00981DAB" w:rsidRDefault="007735D9" w:rsidP="007735D9">
      <w:pPr>
        <w:pStyle w:val="Heading3"/>
        <w:rPr>
          <w:lang w:val="pt-PT"/>
        </w:rPr>
      </w:pPr>
      <w:bookmarkStart w:id="171" w:name="_Toc170506656"/>
      <w:r w:rsidRPr="00981DAB">
        <w:rPr>
          <w:lang w:val="pt-PT"/>
        </w:rPr>
        <w:t>Fase 3: Intercalar 2º Semestre - Parte 1</w:t>
      </w:r>
      <w:bookmarkEnd w:id="171"/>
      <w:r w:rsidRPr="00981DAB">
        <w:rPr>
          <w:lang w:val="pt-PT"/>
        </w:rPr>
        <w:t xml:space="preserve"> </w:t>
      </w:r>
    </w:p>
    <w:p w14:paraId="5A914D0C" w14:textId="77777777" w:rsidR="007735D9" w:rsidRPr="00981DAB" w:rsidRDefault="007735D9" w:rsidP="007735D9">
      <w:pPr>
        <w:rPr>
          <w:lang w:val="pt-PT"/>
        </w:rPr>
      </w:pPr>
    </w:p>
    <w:p w14:paraId="1345A69F" w14:textId="77777777" w:rsidR="007735D9" w:rsidRPr="00981DAB" w:rsidRDefault="007735D9" w:rsidP="007735D9">
      <w:pPr>
        <w:rPr>
          <w:lang w:val="pt-PT"/>
        </w:rPr>
      </w:pPr>
      <w:r w:rsidRPr="00981DAB">
        <w:rPr>
          <w:b/>
          <w:bCs/>
          <w:lang w:val="pt-PT"/>
        </w:rPr>
        <w:t>Desenvolvimentos no Projeto:</w:t>
      </w:r>
      <w:r w:rsidRPr="00981DAB">
        <w:rPr>
          <w:lang w:val="pt-PT"/>
        </w:rPr>
        <w:t xml:space="preserve"> Continuação do desenvolvimento e dos testes.</w:t>
      </w:r>
    </w:p>
    <w:p w14:paraId="7215CC65" w14:textId="77777777" w:rsidR="007735D9" w:rsidRPr="00981DAB" w:rsidRDefault="007735D9" w:rsidP="007735D9">
      <w:pPr>
        <w:rPr>
          <w:lang w:val="pt-PT"/>
        </w:rPr>
      </w:pPr>
      <w:r w:rsidRPr="00981DAB">
        <w:rPr>
          <w:b/>
          <w:bCs/>
          <w:lang w:val="pt-PT"/>
        </w:rPr>
        <w:t>Testes:</w:t>
      </w:r>
      <w:r w:rsidRPr="00981DAB">
        <w:rPr>
          <w:lang w:val="pt-PT"/>
        </w:rPr>
        <w:t xml:space="preserve"> Execução contínua de testes para recolha de dados.</w:t>
      </w:r>
    </w:p>
    <w:p w14:paraId="494F2618" w14:textId="77777777" w:rsidR="007735D9" w:rsidRPr="00981DAB" w:rsidRDefault="007735D9" w:rsidP="007735D9">
      <w:pPr>
        <w:rPr>
          <w:lang w:val="pt-PT"/>
        </w:rPr>
      </w:pPr>
      <w:r w:rsidRPr="00981DAB">
        <w:rPr>
          <w:b/>
          <w:bCs/>
          <w:lang w:val="pt-PT"/>
        </w:rPr>
        <w:t>Recolha de Dados:</w:t>
      </w:r>
      <w:r w:rsidRPr="00981DAB">
        <w:rPr>
          <w:lang w:val="pt-PT"/>
        </w:rPr>
        <w:t xml:space="preserve"> Compilação e análise dos dados coletados.</w:t>
      </w:r>
    </w:p>
    <w:p w14:paraId="7C7533AB" w14:textId="77777777" w:rsidR="007735D9" w:rsidRPr="00981DAB" w:rsidRDefault="007735D9" w:rsidP="007735D9">
      <w:pPr>
        <w:rPr>
          <w:lang w:val="pt-PT"/>
        </w:rPr>
      </w:pPr>
      <w:r w:rsidRPr="00981DAB">
        <w:rPr>
          <w:b/>
          <w:bCs/>
          <w:lang w:val="pt-PT"/>
        </w:rPr>
        <w:t>Ajustes no Relatório:</w:t>
      </w:r>
      <w:r w:rsidRPr="00981DAB">
        <w:rPr>
          <w:lang w:val="pt-PT"/>
        </w:rPr>
        <w:t xml:space="preserve"> Incorporação dos resultados e análises no relatório.</w:t>
      </w:r>
    </w:p>
    <w:p w14:paraId="12E3ACE9" w14:textId="3A3282D4" w:rsidR="007735D9" w:rsidRDefault="007735D9" w:rsidP="007735D9">
      <w:pPr>
        <w:rPr>
          <w:lang w:val="pt-PT"/>
        </w:rPr>
      </w:pPr>
      <w:r w:rsidRPr="00981DAB">
        <w:rPr>
          <w:b/>
          <w:bCs/>
          <w:lang w:val="pt-PT"/>
        </w:rPr>
        <w:t>Entrega:</w:t>
      </w:r>
      <w:r w:rsidRPr="00981DAB">
        <w:rPr>
          <w:lang w:val="pt-PT"/>
        </w:rPr>
        <w:t xml:space="preserve"> Submissão do relatório atualizado.</w:t>
      </w:r>
    </w:p>
    <w:p w14:paraId="1253E86D" w14:textId="77777777" w:rsidR="00682D56" w:rsidRPr="00981DAB" w:rsidRDefault="00682D56" w:rsidP="007735D9">
      <w:pPr>
        <w:rPr>
          <w:lang w:val="pt-PT"/>
        </w:rPr>
      </w:pPr>
    </w:p>
    <w:p w14:paraId="436D29A1" w14:textId="77777777" w:rsidR="007735D9" w:rsidRPr="00981DAB" w:rsidRDefault="007735D9" w:rsidP="007735D9">
      <w:pPr>
        <w:pStyle w:val="Heading3"/>
        <w:rPr>
          <w:lang w:val="pt-PT"/>
        </w:rPr>
      </w:pPr>
      <w:bookmarkStart w:id="172" w:name="_Toc170506657"/>
      <w:r w:rsidRPr="00981DAB">
        <w:rPr>
          <w:lang w:val="pt-PT"/>
        </w:rPr>
        <w:t>Fase 4: Intercalar 2º Semestre - Parte 2</w:t>
      </w:r>
      <w:bookmarkEnd w:id="172"/>
      <w:r w:rsidRPr="00981DAB">
        <w:rPr>
          <w:lang w:val="pt-PT"/>
        </w:rPr>
        <w:t xml:space="preserve"> </w:t>
      </w:r>
    </w:p>
    <w:p w14:paraId="4DE2EE2A" w14:textId="77777777" w:rsidR="007735D9" w:rsidRPr="00981DAB" w:rsidRDefault="007735D9" w:rsidP="007735D9">
      <w:pPr>
        <w:rPr>
          <w:lang w:val="pt-PT"/>
        </w:rPr>
      </w:pPr>
    </w:p>
    <w:p w14:paraId="15D79195" w14:textId="77777777" w:rsidR="007735D9" w:rsidRPr="00981DAB" w:rsidRDefault="007735D9" w:rsidP="007735D9">
      <w:pPr>
        <w:rPr>
          <w:lang w:val="pt-PT"/>
        </w:rPr>
      </w:pPr>
      <w:r w:rsidRPr="00981DAB">
        <w:rPr>
          <w:b/>
          <w:bCs/>
          <w:lang w:val="pt-PT"/>
        </w:rPr>
        <w:t>Desenvolvimentos Adicionais:</w:t>
      </w:r>
      <w:r w:rsidRPr="00981DAB">
        <w:rPr>
          <w:lang w:val="pt-PT"/>
        </w:rPr>
        <w:t xml:space="preserve"> Desenvolvimentos finais e adicionais.</w:t>
      </w:r>
    </w:p>
    <w:p w14:paraId="09F8D02F" w14:textId="77777777" w:rsidR="007735D9" w:rsidRPr="00981DAB" w:rsidRDefault="007735D9" w:rsidP="007735D9">
      <w:pPr>
        <w:rPr>
          <w:lang w:val="pt-PT"/>
        </w:rPr>
      </w:pPr>
      <w:r w:rsidRPr="00981DAB">
        <w:rPr>
          <w:b/>
          <w:bCs/>
          <w:lang w:val="pt-PT"/>
        </w:rPr>
        <w:t>Testes Finais:</w:t>
      </w:r>
      <w:r w:rsidRPr="00981DAB">
        <w:rPr>
          <w:lang w:val="pt-PT"/>
        </w:rPr>
        <w:t xml:space="preserve"> Realização dos últimos testes e recolha de dados.</w:t>
      </w:r>
    </w:p>
    <w:p w14:paraId="29574064" w14:textId="77777777" w:rsidR="007735D9" w:rsidRPr="00981DAB" w:rsidRDefault="007735D9" w:rsidP="007735D9">
      <w:pPr>
        <w:rPr>
          <w:lang w:val="pt-PT"/>
        </w:rPr>
      </w:pPr>
      <w:r w:rsidRPr="00981DAB">
        <w:rPr>
          <w:b/>
          <w:bCs/>
          <w:lang w:val="pt-PT"/>
        </w:rPr>
        <w:t>Recolha de dados:</w:t>
      </w:r>
      <w:r w:rsidRPr="00981DAB">
        <w:rPr>
          <w:lang w:val="pt-PT"/>
        </w:rPr>
        <w:t xml:space="preserve"> Análise dos dados recolhidos e preparação de conclusões.</w:t>
      </w:r>
    </w:p>
    <w:p w14:paraId="134E0157" w14:textId="77777777" w:rsidR="007735D9" w:rsidRPr="00981DAB" w:rsidRDefault="007735D9" w:rsidP="007735D9">
      <w:pPr>
        <w:rPr>
          <w:lang w:val="pt-PT"/>
        </w:rPr>
      </w:pPr>
      <w:r w:rsidRPr="00981DAB">
        <w:rPr>
          <w:b/>
          <w:bCs/>
          <w:lang w:val="pt-PT"/>
        </w:rPr>
        <w:t>Ajustes Finais no Relatório:</w:t>
      </w:r>
      <w:r w:rsidRPr="00981DAB">
        <w:rPr>
          <w:lang w:val="pt-PT"/>
        </w:rPr>
        <w:t xml:space="preserve"> Revisão final e incorporação de todas as análises e conclusões.</w:t>
      </w:r>
    </w:p>
    <w:p w14:paraId="3296253F" w14:textId="77777777" w:rsidR="007735D9" w:rsidRDefault="007735D9" w:rsidP="007735D9">
      <w:pPr>
        <w:rPr>
          <w:lang w:val="pt-PT"/>
        </w:rPr>
      </w:pPr>
      <w:r w:rsidRPr="00981DAB">
        <w:rPr>
          <w:b/>
          <w:bCs/>
          <w:lang w:val="pt-PT"/>
        </w:rPr>
        <w:t>Entrega Final:</w:t>
      </w:r>
      <w:r w:rsidRPr="00981DAB">
        <w:rPr>
          <w:lang w:val="pt-PT"/>
        </w:rPr>
        <w:t xml:space="preserve"> Submissão do relatório final.</w:t>
      </w:r>
    </w:p>
    <w:p w14:paraId="6A180B32" w14:textId="77777777" w:rsidR="00A373F4" w:rsidRDefault="00A373F4" w:rsidP="00A373F4">
      <w:pPr>
        <w:rPr>
          <w:lang w:val="pt-PT"/>
        </w:rPr>
      </w:pPr>
    </w:p>
    <w:p w14:paraId="20475774" w14:textId="7AEC0AF0" w:rsidR="007735D9" w:rsidRPr="007735D9" w:rsidRDefault="007735D9" w:rsidP="007735D9">
      <w:pPr>
        <w:pStyle w:val="Heading2"/>
      </w:pPr>
      <w:bookmarkStart w:id="173" w:name="_Toc170506658"/>
      <w:r>
        <w:rPr>
          <w:lang w:val="pt-PT"/>
        </w:rPr>
        <w:t>Tarefas realizadas</w:t>
      </w:r>
      <w:bookmarkEnd w:id="173"/>
    </w:p>
    <w:p w14:paraId="54C09988" w14:textId="6DFB96E8" w:rsidR="00A373F4" w:rsidRDefault="003B5148" w:rsidP="00A373F4">
      <w:pPr>
        <w:rPr>
          <w:lang w:val="pt-PT"/>
        </w:rPr>
      </w:pPr>
      <w:r>
        <w:rPr>
          <w:lang w:val="pt-PT"/>
        </w:rPr>
        <w:t>Realizamos todas as tarefas propostas</w:t>
      </w:r>
      <w:r w:rsidR="00FF250D">
        <w:rPr>
          <w:lang w:val="pt-PT"/>
        </w:rPr>
        <w:t xml:space="preserve"> para fundamentar o guia para o utilizador</w:t>
      </w:r>
      <w:r>
        <w:rPr>
          <w:lang w:val="pt-PT"/>
        </w:rPr>
        <w:t xml:space="preserve"> e recolhemos todos os dados sobre o impacto do brilho na tela e da lanterna no consumo de energia.</w:t>
      </w:r>
    </w:p>
    <w:p w14:paraId="7BCECE4B" w14:textId="77777777" w:rsidR="00A373F4" w:rsidRPr="00067054" w:rsidRDefault="00A373F4" w:rsidP="00A373F4">
      <w:pPr>
        <w:rPr>
          <w:lang w:val="pt-PT"/>
        </w:rPr>
      </w:pPr>
    </w:p>
    <w:p w14:paraId="47CD15EC" w14:textId="26D2AAB8" w:rsidR="00A373F4" w:rsidRPr="007735D9" w:rsidRDefault="005F7D92" w:rsidP="007735D9">
      <w:pPr>
        <w:pStyle w:val="Heading2"/>
      </w:pPr>
      <w:bookmarkStart w:id="174" w:name="_Toc170506659"/>
      <w:proofErr w:type="spellStart"/>
      <w:r w:rsidRPr="007735D9">
        <w:t>Dificuldades</w:t>
      </w:r>
      <w:bookmarkEnd w:id="174"/>
      <w:proofErr w:type="spellEnd"/>
    </w:p>
    <w:p w14:paraId="4CFFCB89" w14:textId="386CE73C" w:rsidR="00A373F4" w:rsidRDefault="003B5148" w:rsidP="00A373F4">
      <w:pPr>
        <w:rPr>
          <w:lang w:val="pt-PT"/>
        </w:rPr>
      </w:pPr>
      <w:r>
        <w:rPr>
          <w:lang w:val="pt-PT"/>
        </w:rPr>
        <w:t xml:space="preserve">Tivemos dificuldades em várias etapas do projeto desde o set up do ambiente de trabalho, a implementação dos testes e até mesmo na recolha de dados. </w:t>
      </w:r>
    </w:p>
    <w:p w14:paraId="67F0CD73" w14:textId="5269AFB0" w:rsidR="00787D68" w:rsidRDefault="00787D68" w:rsidP="00787D68">
      <w:pPr>
        <w:rPr>
          <w:lang w:val="pt-PT"/>
        </w:rPr>
      </w:pPr>
      <w:r>
        <w:rPr>
          <w:lang w:val="pt-PT"/>
        </w:rPr>
        <w:t xml:space="preserve">Parte do nosso código em teoria </w:t>
      </w:r>
      <w:r w:rsidR="007B4724">
        <w:rPr>
          <w:lang w:val="pt-PT"/>
        </w:rPr>
        <w:t>funcionava,</w:t>
      </w:r>
      <w:r>
        <w:rPr>
          <w:lang w:val="pt-PT"/>
        </w:rPr>
        <w:t xml:space="preserve"> mas na realidade nada fazia, por exemplo para conseguimos testar vídeos no Youtube tivemos de recorrer a métodos intents que não fazia parte do nosso plano de execução original, não conseguimos fazer recolha de dados do consumo energético através de um telemóvel por causa de um espaço no nome do modelo que corrompia os dados. </w:t>
      </w:r>
    </w:p>
    <w:p w14:paraId="6A8789F1" w14:textId="77777777" w:rsidR="007B4724" w:rsidRDefault="00787D68" w:rsidP="00787D68">
      <w:pPr>
        <w:rPr>
          <w:lang w:val="pt-PT"/>
        </w:rPr>
      </w:pPr>
      <w:r>
        <w:rPr>
          <w:lang w:val="pt-PT"/>
        </w:rPr>
        <w:lastRenderedPageBreak/>
        <w:t xml:space="preserve">A recolha dos dados tinha um padrão de escrita diferente dependendo do modelo e por vezes não executava todos os valores de consumo </w:t>
      </w:r>
      <w:r w:rsidR="007B4724">
        <w:rPr>
          <w:lang w:val="pt-PT"/>
        </w:rPr>
        <w:t>corretamente, por isso tivemos de correr os mesmos testes múltiplas vezes.</w:t>
      </w:r>
    </w:p>
    <w:p w14:paraId="21258055" w14:textId="2D0212CA" w:rsidR="007B4724" w:rsidRDefault="007B4724" w:rsidP="00787D68">
      <w:pPr>
        <w:rPr>
          <w:lang w:val="pt-PT"/>
        </w:rPr>
      </w:pPr>
      <w:r>
        <w:rPr>
          <w:lang w:val="pt-PT"/>
        </w:rPr>
        <w:t>Embora tenham aparecido outras dificuldades e adversidades não podemos deixar de agradecer o apoio semanal dado pelo professor Wellington Oliveira que foi essencial para resolver todos os nossos problemas.</w:t>
      </w:r>
    </w:p>
    <w:p w14:paraId="15EB6D08" w14:textId="58A3CF3A" w:rsidR="007B4724" w:rsidRDefault="007B4724" w:rsidP="00787D68">
      <w:pPr>
        <w:rPr>
          <w:lang w:val="pt-PT"/>
        </w:rPr>
      </w:pPr>
    </w:p>
    <w:p w14:paraId="7A2477D3" w14:textId="1C06A818" w:rsidR="00787D68" w:rsidRDefault="00787D68" w:rsidP="00A373F4">
      <w:pPr>
        <w:rPr>
          <w:lang w:val="pt-PT"/>
        </w:rPr>
      </w:pPr>
    </w:p>
    <w:p w14:paraId="59A3CCEE" w14:textId="77777777" w:rsidR="003B5148" w:rsidRPr="00067054" w:rsidRDefault="003B5148" w:rsidP="00A373F4">
      <w:pPr>
        <w:rPr>
          <w:lang w:val="pt-PT"/>
        </w:rPr>
      </w:pPr>
    </w:p>
    <w:p w14:paraId="0C3037C4" w14:textId="48E8779F" w:rsidR="00A373F4" w:rsidRDefault="005F7D92" w:rsidP="007735D9">
      <w:pPr>
        <w:pStyle w:val="Heading2"/>
      </w:pPr>
      <w:bookmarkStart w:id="175" w:name="_Toc170506660"/>
      <w:proofErr w:type="spellStart"/>
      <w:r>
        <w:t>Alterações</w:t>
      </w:r>
      <w:proofErr w:type="spellEnd"/>
      <w:r>
        <w:t xml:space="preserve"> </w:t>
      </w:r>
      <w:proofErr w:type="spellStart"/>
      <w:r>
        <w:t>introduzidas</w:t>
      </w:r>
      <w:proofErr w:type="spellEnd"/>
      <w:r>
        <w:t xml:space="preserve"> </w:t>
      </w:r>
      <w:proofErr w:type="spellStart"/>
      <w:r>
        <w:t>ao</w:t>
      </w:r>
      <w:proofErr w:type="spellEnd"/>
      <w:r>
        <w:t xml:space="preserve"> plano</w:t>
      </w:r>
      <w:bookmarkEnd w:id="175"/>
    </w:p>
    <w:p w14:paraId="11ED026C" w14:textId="4BB28EB8" w:rsidR="00FF250D" w:rsidRDefault="00FF250D" w:rsidP="00FF250D">
      <w:pPr>
        <w:rPr>
          <w:lang w:val="pt-PT"/>
        </w:rPr>
      </w:pPr>
      <w:r w:rsidRPr="00FF250D">
        <w:rPr>
          <w:lang w:val="pt-PT"/>
        </w:rPr>
        <w:t xml:space="preserve">A alteração </w:t>
      </w:r>
      <w:r>
        <w:rPr>
          <w:lang w:val="pt-PT"/>
        </w:rPr>
        <w:t xml:space="preserve">ao plano inicial neste momento foi minimizar os testes na lanterna pois não conseguimos chegar a resultados favoráveis para introduzir no guia ao utilizador. </w:t>
      </w:r>
    </w:p>
    <w:p w14:paraId="00CD9294" w14:textId="45A1CDB1" w:rsidR="00CF6856" w:rsidRDefault="003B54C0" w:rsidP="00FF250D">
      <w:pPr>
        <w:rPr>
          <w:lang w:val="pt-PT"/>
        </w:rPr>
      </w:pPr>
      <w:r>
        <w:rPr>
          <w:lang w:val="pt-PT"/>
        </w:rPr>
        <w:t xml:space="preserve">Tentamos também aborda o efeito do battery save mode </w:t>
      </w:r>
      <w:r w:rsidR="00C81A96">
        <w:rPr>
          <w:lang w:val="pt-PT"/>
        </w:rPr>
        <w:t>no nosso projeto,</w:t>
      </w:r>
      <w:r>
        <w:rPr>
          <w:lang w:val="pt-PT"/>
        </w:rPr>
        <w:t xml:space="preserve"> no entanto o battery save mode aplica um conjunto de restrições muito mais complexo, para alem da redução do brilho da tela, também limita atualizações para segundo plano, desativa animações, reduz a frequência de atualização da tela, limita atividades de rede, desativa conexões e por ai adiante.</w:t>
      </w:r>
    </w:p>
    <w:p w14:paraId="6F82D621" w14:textId="20ED2EF9" w:rsidR="003B54C0" w:rsidRDefault="003B54C0" w:rsidP="00FF250D">
      <w:pPr>
        <w:rPr>
          <w:lang w:val="pt-PT"/>
        </w:rPr>
      </w:pPr>
      <w:r>
        <w:rPr>
          <w:lang w:val="pt-PT"/>
        </w:rPr>
        <w:t xml:space="preserve">O problema está no facto de não ser uma ferramenta viável para efeitos </w:t>
      </w:r>
      <w:r w:rsidR="00A46F17">
        <w:rPr>
          <w:lang w:val="pt-PT"/>
        </w:rPr>
        <w:t>d</w:t>
      </w:r>
      <w:r>
        <w:rPr>
          <w:lang w:val="pt-PT"/>
        </w:rPr>
        <w:t xml:space="preserve">e testes pois funciona de forma diferente para cada modelo, alem disso o battery save mode torna-se mais agressivo a medida que a bateria diminui por isso os testes tornam-se muito inconsistentes. </w:t>
      </w:r>
    </w:p>
    <w:p w14:paraId="78147E4C" w14:textId="442B6768" w:rsidR="00CF6856" w:rsidRDefault="00A46F17" w:rsidP="00FF250D">
      <w:pPr>
        <w:rPr>
          <w:lang w:val="pt-PT"/>
        </w:rPr>
      </w:pPr>
      <w:r>
        <w:rPr>
          <w:lang w:val="pt-PT"/>
        </w:rPr>
        <w:t xml:space="preserve">O consumo de energia não varia significativamente se ligamos ou não o battery save mode com a bateria a 100% na </w:t>
      </w:r>
      <w:r w:rsidR="00F038ED">
        <w:rPr>
          <w:lang w:val="pt-PT"/>
        </w:rPr>
        <w:t>visualização</w:t>
      </w:r>
      <w:r>
        <w:rPr>
          <w:lang w:val="pt-PT"/>
        </w:rPr>
        <w:t xml:space="preserve"> de um vídeo no Youtube de 2min.</w:t>
      </w:r>
    </w:p>
    <w:p w14:paraId="2D729EE9" w14:textId="697CE971" w:rsidR="00FF250D" w:rsidRDefault="00FF250D" w:rsidP="00FF250D">
      <w:pPr>
        <w:rPr>
          <w:lang w:val="pt-PT"/>
        </w:rPr>
      </w:pPr>
      <w:r>
        <w:rPr>
          <w:lang w:val="pt-PT"/>
        </w:rPr>
        <w:t>Decidimos por isso abordar outras áreas.</w:t>
      </w:r>
    </w:p>
    <w:p w14:paraId="3E3EFE9C" w14:textId="77777777" w:rsidR="00C223A2" w:rsidRPr="00C223A2" w:rsidRDefault="00C223A2" w:rsidP="00C223A2">
      <w:pPr>
        <w:rPr>
          <w:lang w:val="pt-PT"/>
        </w:rPr>
      </w:pPr>
      <w:r w:rsidRPr="00C223A2">
        <w:rPr>
          <w:lang w:val="pt-PT"/>
        </w:rPr>
        <w:t>Em relação aos testes referentes às notificações, decidimos optar por uma abordagem diferente, que consideramos mais pertinente. Inicialmente, tentámos realizar testes com Google Docs e Google Keep. No entanto, encontrámos alguns obstáculos, principalmente no que diz respeito às permissões, o que dificultou a realização dos testes de forma eficaz.</w:t>
      </w:r>
    </w:p>
    <w:p w14:paraId="3B093174" w14:textId="77777777" w:rsidR="00C223A2" w:rsidRPr="00C223A2" w:rsidRDefault="00C223A2" w:rsidP="00C223A2">
      <w:pPr>
        <w:rPr>
          <w:lang w:val="pt-PT"/>
        </w:rPr>
      </w:pPr>
      <w:r w:rsidRPr="00C223A2">
        <w:rPr>
          <w:lang w:val="pt-PT"/>
        </w:rPr>
        <w:t>Por isso, optámos por criar um ambiente controlado onde foram estabelecidas condições específicas para testar o Light Mode e o Dark Mode. Esta abordagem permitiu-nos obter resultados mais precisos e relevantes sobre o impacto destes modos no consumo de energia, evitando os desafios e limitações encontrados nas plataformas mencionadas.</w:t>
      </w:r>
    </w:p>
    <w:p w14:paraId="70BB385C" w14:textId="215D7900" w:rsidR="00C223A2" w:rsidRDefault="00C223A2" w:rsidP="00C223A2">
      <w:pPr>
        <w:rPr>
          <w:lang w:val="pt-PT"/>
        </w:rPr>
      </w:pPr>
      <w:r w:rsidRPr="00C223A2">
        <w:rPr>
          <w:lang w:val="pt-PT"/>
        </w:rPr>
        <w:t>Ao criar este ambiente controlado, conseguimos simular de forma rigorosa e consistente as condições de uso do Light Mode e do Dark Mode, permitindo uma análise detalhada e comparativa dos seus impactos no consumo de energia. Este método revelou-se eficaz para atingir os objetivos dos nossos testes e fornecer recomendações práticas e aplicáveis para os utilizadores.</w:t>
      </w:r>
    </w:p>
    <w:p w14:paraId="3319FA69" w14:textId="77777777" w:rsidR="00DD115F" w:rsidRDefault="00DD115F" w:rsidP="00FF250D">
      <w:pPr>
        <w:rPr>
          <w:lang w:val="pt-PT"/>
        </w:rPr>
      </w:pPr>
    </w:p>
    <w:p w14:paraId="1ED1DBD0" w14:textId="38484D3B" w:rsidR="00DD115F" w:rsidRPr="005A0422" w:rsidRDefault="00DD115F" w:rsidP="00DD115F">
      <w:pPr>
        <w:pStyle w:val="Heading1"/>
        <w:numPr>
          <w:ilvl w:val="0"/>
          <w:numId w:val="13"/>
        </w:numPr>
      </w:pPr>
      <w:bookmarkStart w:id="176" w:name="_Toc170506661"/>
      <w:r>
        <w:lastRenderedPageBreak/>
        <w:t>Resultados</w:t>
      </w:r>
      <w:bookmarkEnd w:id="176"/>
    </w:p>
    <w:p w14:paraId="335C2718" w14:textId="64F87CC4" w:rsidR="00DD115F" w:rsidRDefault="008D432F" w:rsidP="00FF250D">
      <w:pPr>
        <w:rPr>
          <w:lang w:val="pt-PT"/>
        </w:rPr>
      </w:pPr>
      <w:r>
        <w:rPr>
          <w:lang w:val="pt-PT"/>
        </w:rPr>
        <w:t>Neste capítulo apresentamos uma análise geral dos resultados obtidos.</w:t>
      </w:r>
    </w:p>
    <w:p w14:paraId="0CDB689C" w14:textId="77777777" w:rsidR="008D432F" w:rsidRDefault="008D432F" w:rsidP="008D432F">
      <w:pPr>
        <w:keepNext/>
      </w:pPr>
      <w:r w:rsidRPr="008D432F">
        <w:rPr>
          <w:noProof/>
          <w:lang w:val="pt-PT"/>
        </w:rPr>
        <w:drawing>
          <wp:inline distT="0" distB="0" distL="0" distR="0" wp14:anchorId="408399B0" wp14:editId="1F9CB099">
            <wp:extent cx="6620035" cy="1847850"/>
            <wp:effectExtent l="0" t="0" r="9525" b="0"/>
            <wp:docPr id="96337567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5670" name="Imagem 1" descr="Uma imagem com texto, Tipo de letra, número, captura de ecrã&#10;&#10;Descrição gerada automaticamente"/>
                    <pic:cNvPicPr/>
                  </pic:nvPicPr>
                  <pic:blipFill>
                    <a:blip r:embed="rId76"/>
                    <a:stretch>
                      <a:fillRect/>
                    </a:stretch>
                  </pic:blipFill>
                  <pic:spPr>
                    <a:xfrm>
                      <a:off x="0" y="0"/>
                      <a:ext cx="6628549" cy="1850227"/>
                    </a:xfrm>
                    <a:prstGeom prst="rect">
                      <a:avLst/>
                    </a:prstGeom>
                  </pic:spPr>
                </pic:pic>
              </a:graphicData>
            </a:graphic>
          </wp:inline>
        </w:drawing>
      </w:r>
    </w:p>
    <w:p w14:paraId="7F91455C" w14:textId="4FED32FF" w:rsidR="008D432F" w:rsidRPr="008D432F" w:rsidRDefault="008D432F" w:rsidP="008D432F">
      <w:pPr>
        <w:pStyle w:val="Caption"/>
        <w:jc w:val="both"/>
        <w:rPr>
          <w:lang w:val="pt-PT"/>
        </w:rPr>
      </w:pPr>
      <w:bookmarkStart w:id="177" w:name="_Toc170506729"/>
      <w:r w:rsidRPr="008D432F">
        <w:rPr>
          <w:lang w:val="pt-PT"/>
        </w:rPr>
        <w:t xml:space="preserve">Figura </w:t>
      </w:r>
      <w:r>
        <w:fldChar w:fldCharType="begin"/>
      </w:r>
      <w:r w:rsidRPr="008D432F">
        <w:rPr>
          <w:lang w:val="pt-PT"/>
        </w:rPr>
        <w:instrText xml:space="preserve"> SEQ Figura \* ARABIC </w:instrText>
      </w:r>
      <w:r>
        <w:fldChar w:fldCharType="separate"/>
      </w:r>
      <w:r w:rsidR="007F337F">
        <w:rPr>
          <w:noProof/>
          <w:lang w:val="pt-PT"/>
        </w:rPr>
        <w:t>65</w:t>
      </w:r>
      <w:r>
        <w:fldChar w:fldCharType="end"/>
      </w:r>
      <w:r w:rsidRPr="008D432F">
        <w:rPr>
          <w:lang w:val="pt-PT"/>
        </w:rPr>
        <w:t>-Resultados Brilho da tela</w:t>
      </w:r>
      <w:bookmarkEnd w:id="177"/>
    </w:p>
    <w:p w14:paraId="395079CE" w14:textId="77777777" w:rsidR="008D432F" w:rsidRDefault="008D432F" w:rsidP="00FF250D">
      <w:pPr>
        <w:rPr>
          <w:lang w:val="pt-PT"/>
        </w:rPr>
      </w:pPr>
    </w:p>
    <w:p w14:paraId="6BCF169B" w14:textId="057A8324" w:rsidR="008D432F" w:rsidRPr="008D432F" w:rsidRDefault="00C202D1" w:rsidP="008D432F">
      <w:pPr>
        <w:spacing w:before="100" w:beforeAutospacing="1" w:after="100" w:afterAutospacing="1" w:line="240" w:lineRule="auto"/>
        <w:jc w:val="left"/>
        <w:rPr>
          <w:rFonts w:ascii="Times New Roman" w:eastAsia="Times New Roman" w:hAnsi="Times New Roman" w:cs="Times New Roman"/>
          <w:sz w:val="24"/>
          <w:szCs w:val="24"/>
          <w:lang w:val="pt-PT"/>
        </w:rPr>
      </w:pPr>
      <w:r>
        <w:rPr>
          <w:rFonts w:ascii="Times New Roman" w:eastAsia="Times New Roman" w:hAnsi="Times New Roman" w:cs="Times New Roman"/>
          <w:b/>
          <w:bCs/>
          <w:sz w:val="24"/>
          <w:szCs w:val="24"/>
          <w:lang w:val="pt-PT"/>
        </w:rPr>
        <w:t>Resultados</w:t>
      </w:r>
      <w:r w:rsidR="008D432F" w:rsidRPr="008D432F">
        <w:rPr>
          <w:rFonts w:ascii="Times New Roman" w:eastAsia="Times New Roman" w:hAnsi="Times New Roman" w:cs="Times New Roman"/>
          <w:b/>
          <w:bCs/>
          <w:sz w:val="24"/>
          <w:szCs w:val="24"/>
          <w:lang w:val="pt-PT"/>
        </w:rPr>
        <w:t xml:space="preserve"> Brilho da Tela</w:t>
      </w:r>
      <w:r w:rsidR="008D432F">
        <w:rPr>
          <w:rFonts w:ascii="Times New Roman" w:eastAsia="Times New Roman" w:hAnsi="Times New Roman" w:cs="Times New Roman"/>
          <w:b/>
          <w:bCs/>
          <w:sz w:val="24"/>
          <w:szCs w:val="24"/>
          <w:lang w:val="pt-PT"/>
        </w:rPr>
        <w:t>:</w:t>
      </w:r>
    </w:p>
    <w:p w14:paraId="45B2A3F5" w14:textId="77777777" w:rsidR="00802E8E" w:rsidRPr="00802E8E" w:rsidRDefault="00802E8E" w:rsidP="00802E8E">
      <w:pPr>
        <w:spacing w:before="100" w:beforeAutospacing="1" w:after="100" w:afterAutospacing="1" w:line="240" w:lineRule="auto"/>
        <w:jc w:val="left"/>
        <w:rPr>
          <w:rFonts w:ascii="Times New Roman" w:eastAsia="Times New Roman" w:hAnsi="Times New Roman" w:cs="Times New Roman"/>
          <w:sz w:val="24"/>
          <w:szCs w:val="24"/>
          <w:lang w:val="pt-PT"/>
        </w:rPr>
      </w:pPr>
      <w:r w:rsidRPr="00802E8E">
        <w:rPr>
          <w:rFonts w:ascii="Times New Roman" w:eastAsia="Times New Roman" w:hAnsi="Times New Roman" w:cs="Times New Roman"/>
          <w:sz w:val="24"/>
          <w:szCs w:val="24"/>
          <w:lang w:val="pt-PT"/>
        </w:rPr>
        <w:t>A recolha e análise de dados indicam que o brilho da tela influencia significativamente o consumo de energia ao ver vídeos no YouTube. Os dados recolhidos comprovam que a diminuição do brilho de 100% para qualquer outro valor pode resultar numa poupança de energia acima dos 50%. No entanto, é importante notar que, embora a redução do brilho abaixo de 100% traga poupanças significativas, os ganhos começam a diminuir drasticamente à medida que se aproxima de valores mais baixos, como de 25% para 0%. Esta descoberta foi surpreendente, pois esperava-se uma poupança de energia mais linear.</w:t>
      </w:r>
    </w:p>
    <w:p w14:paraId="7148BE53" w14:textId="77777777" w:rsidR="00802E8E" w:rsidRPr="00802E8E" w:rsidRDefault="00802E8E" w:rsidP="00802E8E">
      <w:pPr>
        <w:spacing w:before="100" w:beforeAutospacing="1" w:after="100" w:afterAutospacing="1" w:line="240" w:lineRule="auto"/>
        <w:jc w:val="left"/>
        <w:rPr>
          <w:rFonts w:ascii="Times New Roman" w:eastAsia="Times New Roman" w:hAnsi="Times New Roman" w:cs="Times New Roman"/>
          <w:sz w:val="24"/>
          <w:szCs w:val="24"/>
          <w:lang w:val="pt-PT"/>
        </w:rPr>
      </w:pPr>
      <w:r w:rsidRPr="00802E8E">
        <w:rPr>
          <w:rFonts w:ascii="Times New Roman" w:eastAsia="Times New Roman" w:hAnsi="Times New Roman" w:cs="Times New Roman"/>
          <w:sz w:val="24"/>
          <w:szCs w:val="24"/>
          <w:lang w:val="pt-PT"/>
        </w:rPr>
        <w:t>Em resumo, ajustar o brilho da tela para valores abaixo de 100% é uma estratégia eficaz para economizar energia, mas os benefícios adicionais tornam-se marginalmente menores quando o brilho é reduzido de 25% para 0%.</w:t>
      </w:r>
    </w:p>
    <w:p w14:paraId="0AA9B5BA" w14:textId="77777777" w:rsidR="008D432F" w:rsidRDefault="008D432F" w:rsidP="008D432F">
      <w:pPr>
        <w:spacing w:before="100" w:beforeAutospacing="1" w:after="100" w:afterAutospacing="1" w:line="240" w:lineRule="auto"/>
        <w:jc w:val="left"/>
        <w:rPr>
          <w:rFonts w:ascii="Times New Roman" w:eastAsia="Times New Roman" w:hAnsi="Times New Roman" w:cs="Times New Roman"/>
          <w:sz w:val="24"/>
          <w:szCs w:val="24"/>
          <w:lang w:val="pt-PT"/>
        </w:rPr>
      </w:pPr>
    </w:p>
    <w:p w14:paraId="01B1E401" w14:textId="77777777" w:rsidR="008D432F" w:rsidRDefault="008D432F" w:rsidP="008D432F">
      <w:pPr>
        <w:keepNext/>
        <w:spacing w:before="100" w:beforeAutospacing="1" w:after="100" w:afterAutospacing="1" w:line="240" w:lineRule="auto"/>
        <w:jc w:val="left"/>
      </w:pPr>
      <w:r w:rsidRPr="008D432F">
        <w:rPr>
          <w:rFonts w:ascii="Times New Roman" w:eastAsia="Times New Roman" w:hAnsi="Times New Roman" w:cs="Times New Roman"/>
          <w:noProof/>
          <w:sz w:val="24"/>
          <w:szCs w:val="24"/>
          <w:lang w:val="pt-PT"/>
        </w:rPr>
        <w:lastRenderedPageBreak/>
        <w:drawing>
          <wp:inline distT="0" distB="0" distL="0" distR="0" wp14:anchorId="51DB2BE0" wp14:editId="183817FD">
            <wp:extent cx="6343650" cy="2622490"/>
            <wp:effectExtent l="0" t="0" r="0" b="6985"/>
            <wp:docPr id="191084897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8975" name="Imagem 1" descr="Uma imagem com texto, captura de ecrã, número, Tipo de letra&#10;&#10;Descrição gerada automaticamente"/>
                    <pic:cNvPicPr/>
                  </pic:nvPicPr>
                  <pic:blipFill>
                    <a:blip r:embed="rId77"/>
                    <a:stretch>
                      <a:fillRect/>
                    </a:stretch>
                  </pic:blipFill>
                  <pic:spPr>
                    <a:xfrm>
                      <a:off x="0" y="0"/>
                      <a:ext cx="6366679" cy="2632010"/>
                    </a:xfrm>
                    <a:prstGeom prst="rect">
                      <a:avLst/>
                    </a:prstGeom>
                  </pic:spPr>
                </pic:pic>
              </a:graphicData>
            </a:graphic>
          </wp:inline>
        </w:drawing>
      </w:r>
    </w:p>
    <w:p w14:paraId="32CEC9EC" w14:textId="1B2BDA16" w:rsidR="008D432F" w:rsidRPr="008D432F" w:rsidRDefault="008D432F" w:rsidP="008D432F">
      <w:pPr>
        <w:pStyle w:val="Caption"/>
        <w:jc w:val="left"/>
        <w:rPr>
          <w:rFonts w:ascii="Times New Roman" w:eastAsia="Times New Roman" w:hAnsi="Times New Roman" w:cs="Times New Roman"/>
          <w:sz w:val="24"/>
          <w:szCs w:val="24"/>
          <w:lang w:val="pt-PT"/>
        </w:rPr>
      </w:pPr>
      <w:bookmarkStart w:id="178" w:name="_Toc170506730"/>
      <w:r w:rsidRPr="008D432F">
        <w:rPr>
          <w:lang w:val="pt-PT"/>
        </w:rPr>
        <w:t xml:space="preserve">Figura </w:t>
      </w:r>
      <w:r>
        <w:fldChar w:fldCharType="begin"/>
      </w:r>
      <w:r w:rsidRPr="008D432F">
        <w:rPr>
          <w:lang w:val="pt-PT"/>
        </w:rPr>
        <w:instrText xml:space="preserve"> SEQ Figura \* ARABIC </w:instrText>
      </w:r>
      <w:r>
        <w:fldChar w:fldCharType="separate"/>
      </w:r>
      <w:r w:rsidR="007F337F">
        <w:rPr>
          <w:noProof/>
          <w:lang w:val="pt-PT"/>
        </w:rPr>
        <w:t>66</w:t>
      </w:r>
      <w:r>
        <w:fldChar w:fldCharType="end"/>
      </w:r>
      <w:r w:rsidRPr="008D432F">
        <w:rPr>
          <w:lang w:val="pt-PT"/>
        </w:rPr>
        <w:t xml:space="preserve"> - Resultados da Lanterna</w:t>
      </w:r>
      <w:bookmarkEnd w:id="178"/>
    </w:p>
    <w:p w14:paraId="23FFC402" w14:textId="77777777" w:rsidR="008D432F" w:rsidRDefault="008D432F" w:rsidP="00FF250D">
      <w:pPr>
        <w:rPr>
          <w:lang w:val="pt-PT"/>
        </w:rPr>
      </w:pPr>
    </w:p>
    <w:p w14:paraId="3591A93B" w14:textId="208D59EF" w:rsidR="008D432F" w:rsidRPr="008D432F" w:rsidRDefault="00C202D1" w:rsidP="008D432F">
      <w:pPr>
        <w:spacing w:before="100" w:beforeAutospacing="1" w:after="100" w:afterAutospacing="1" w:line="240" w:lineRule="auto"/>
        <w:jc w:val="left"/>
        <w:rPr>
          <w:rFonts w:ascii="Times New Roman" w:eastAsia="Times New Roman" w:hAnsi="Times New Roman" w:cs="Times New Roman"/>
          <w:sz w:val="24"/>
          <w:szCs w:val="24"/>
          <w:lang w:val="pt-PT"/>
        </w:rPr>
      </w:pPr>
      <w:r>
        <w:rPr>
          <w:rFonts w:ascii="Times New Roman" w:eastAsia="Times New Roman" w:hAnsi="Times New Roman" w:cs="Times New Roman"/>
          <w:b/>
          <w:bCs/>
          <w:sz w:val="24"/>
          <w:szCs w:val="24"/>
          <w:lang w:val="pt-PT"/>
        </w:rPr>
        <w:t>Resultados</w:t>
      </w:r>
      <w:r w:rsidRPr="008D432F">
        <w:rPr>
          <w:rFonts w:ascii="Times New Roman" w:eastAsia="Times New Roman" w:hAnsi="Times New Roman" w:cs="Times New Roman"/>
          <w:b/>
          <w:bCs/>
          <w:sz w:val="24"/>
          <w:szCs w:val="24"/>
          <w:lang w:val="pt-PT"/>
        </w:rPr>
        <w:t xml:space="preserve"> </w:t>
      </w:r>
      <w:r w:rsidR="008D432F" w:rsidRPr="008D432F">
        <w:rPr>
          <w:rFonts w:ascii="Times New Roman" w:eastAsia="Times New Roman" w:hAnsi="Times New Roman" w:cs="Times New Roman"/>
          <w:b/>
          <w:bCs/>
          <w:sz w:val="24"/>
          <w:szCs w:val="24"/>
          <w:lang w:val="pt-PT"/>
        </w:rPr>
        <w:t>Lanterna</w:t>
      </w:r>
      <w:r w:rsidR="008D432F">
        <w:rPr>
          <w:rFonts w:ascii="Times New Roman" w:eastAsia="Times New Roman" w:hAnsi="Times New Roman" w:cs="Times New Roman"/>
          <w:b/>
          <w:bCs/>
          <w:sz w:val="24"/>
          <w:szCs w:val="24"/>
          <w:lang w:val="pt-PT"/>
        </w:rPr>
        <w:t>:</w:t>
      </w:r>
    </w:p>
    <w:p w14:paraId="74C3E93C" w14:textId="64F3EA30" w:rsidR="008D432F" w:rsidRDefault="001E622F" w:rsidP="008D432F">
      <w:pPr>
        <w:spacing w:before="100" w:beforeAutospacing="1" w:after="100" w:afterAutospacing="1" w:line="240" w:lineRule="auto"/>
        <w:jc w:val="left"/>
        <w:rPr>
          <w:lang w:val="pt-PT"/>
        </w:rPr>
      </w:pPr>
      <w:r w:rsidRPr="001E622F">
        <w:rPr>
          <w:lang w:val="pt-PT"/>
        </w:rPr>
        <w:t>Podemos concluir que a lanterna ligada durante diferentes períodos tem um impacto significativo no consumo de energia do dispositivo móvel. O aumento do consumo de energia é linear, ou seja, o consumo aumenta com o tempo de duração da lanterna ligada. A utilização de uma potência menor na lanterna parece ser uma estratégia válida para reduzir o consumo de energia, no entanto, os dispositivos móveis utilizados nos testes não permitem a diminuição da potência de forma a comprovar esse facto.</w:t>
      </w:r>
    </w:p>
    <w:p w14:paraId="2A6CC3F1" w14:textId="77777777" w:rsidR="001E622F" w:rsidRPr="001E622F" w:rsidRDefault="001E622F" w:rsidP="008D432F">
      <w:pPr>
        <w:spacing w:before="100" w:beforeAutospacing="1" w:after="100" w:afterAutospacing="1" w:line="240" w:lineRule="auto"/>
        <w:jc w:val="left"/>
        <w:rPr>
          <w:rFonts w:ascii="Times New Roman" w:eastAsia="Times New Roman" w:hAnsi="Times New Roman" w:cs="Times New Roman"/>
          <w:sz w:val="24"/>
          <w:szCs w:val="24"/>
          <w:lang w:val="pt-PT"/>
        </w:rPr>
      </w:pPr>
    </w:p>
    <w:p w14:paraId="0F14DD01" w14:textId="77777777" w:rsidR="008D432F" w:rsidRDefault="008D432F" w:rsidP="008D432F">
      <w:pPr>
        <w:keepNext/>
        <w:spacing w:before="100" w:beforeAutospacing="1" w:after="100" w:afterAutospacing="1" w:line="240" w:lineRule="auto"/>
        <w:jc w:val="left"/>
      </w:pPr>
      <w:r w:rsidRPr="008D432F">
        <w:rPr>
          <w:rFonts w:ascii="Times New Roman" w:eastAsia="Times New Roman" w:hAnsi="Times New Roman" w:cs="Times New Roman"/>
          <w:noProof/>
          <w:sz w:val="24"/>
          <w:szCs w:val="24"/>
          <w:lang w:val="pt-PT"/>
        </w:rPr>
        <w:drawing>
          <wp:inline distT="0" distB="0" distL="0" distR="0" wp14:anchorId="11C90BB1" wp14:editId="0FF2AB59">
            <wp:extent cx="6829425" cy="1393187"/>
            <wp:effectExtent l="0" t="0" r="0" b="0"/>
            <wp:docPr id="490341965" name="Imagem 1" descr="Uma imagem com texto, Tipo de letra,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41965" name="Imagem 1" descr="Uma imagem com texto, Tipo de letra, file, número&#10;&#10;Descrição gerada automaticamente"/>
                    <pic:cNvPicPr/>
                  </pic:nvPicPr>
                  <pic:blipFill>
                    <a:blip r:embed="rId78"/>
                    <a:stretch>
                      <a:fillRect/>
                    </a:stretch>
                  </pic:blipFill>
                  <pic:spPr>
                    <a:xfrm>
                      <a:off x="0" y="0"/>
                      <a:ext cx="6865388" cy="1400523"/>
                    </a:xfrm>
                    <a:prstGeom prst="rect">
                      <a:avLst/>
                    </a:prstGeom>
                  </pic:spPr>
                </pic:pic>
              </a:graphicData>
            </a:graphic>
          </wp:inline>
        </w:drawing>
      </w:r>
    </w:p>
    <w:p w14:paraId="59C3B4B7" w14:textId="3BFB6B76" w:rsidR="008D432F" w:rsidRPr="008D432F" w:rsidRDefault="008D432F" w:rsidP="008D432F">
      <w:pPr>
        <w:pStyle w:val="Caption"/>
        <w:jc w:val="left"/>
        <w:rPr>
          <w:rFonts w:ascii="Times New Roman" w:eastAsia="Times New Roman" w:hAnsi="Times New Roman" w:cs="Times New Roman"/>
          <w:sz w:val="24"/>
          <w:szCs w:val="24"/>
          <w:lang w:val="pt-PT"/>
        </w:rPr>
      </w:pPr>
      <w:bookmarkStart w:id="179" w:name="_Toc170506731"/>
      <w:r w:rsidRPr="008D432F">
        <w:rPr>
          <w:lang w:val="pt-PT"/>
        </w:rPr>
        <w:t xml:space="preserve">Figura </w:t>
      </w:r>
      <w:r>
        <w:fldChar w:fldCharType="begin"/>
      </w:r>
      <w:r w:rsidRPr="008D432F">
        <w:rPr>
          <w:lang w:val="pt-PT"/>
        </w:rPr>
        <w:instrText xml:space="preserve"> SEQ Figura \* ARABIC </w:instrText>
      </w:r>
      <w:r>
        <w:fldChar w:fldCharType="separate"/>
      </w:r>
      <w:r w:rsidR="007F337F">
        <w:rPr>
          <w:noProof/>
          <w:lang w:val="pt-PT"/>
        </w:rPr>
        <w:t>67</w:t>
      </w:r>
      <w:r>
        <w:fldChar w:fldCharType="end"/>
      </w:r>
      <w:r w:rsidRPr="008D432F">
        <w:rPr>
          <w:lang w:val="pt-PT"/>
        </w:rPr>
        <w:t xml:space="preserve"> - Resultados Taxa de Atualização</w:t>
      </w:r>
      <w:bookmarkEnd w:id="179"/>
    </w:p>
    <w:p w14:paraId="2E8C7DDF" w14:textId="77777777" w:rsidR="008D432F" w:rsidRDefault="008D432F" w:rsidP="00FF250D">
      <w:pPr>
        <w:rPr>
          <w:lang w:val="pt-PT"/>
        </w:rPr>
      </w:pPr>
    </w:p>
    <w:p w14:paraId="5FB68ECD" w14:textId="5339891A" w:rsidR="008D432F" w:rsidRPr="008D432F" w:rsidRDefault="00C202D1" w:rsidP="008D432F">
      <w:pPr>
        <w:spacing w:before="100" w:beforeAutospacing="1" w:after="100" w:afterAutospacing="1" w:line="240" w:lineRule="auto"/>
        <w:jc w:val="left"/>
        <w:rPr>
          <w:rFonts w:ascii="Times New Roman" w:eastAsia="Times New Roman" w:hAnsi="Times New Roman" w:cs="Times New Roman"/>
          <w:sz w:val="24"/>
          <w:szCs w:val="24"/>
          <w:lang w:val="pt-PT"/>
        </w:rPr>
      </w:pPr>
      <w:r>
        <w:rPr>
          <w:rFonts w:ascii="Times New Roman" w:eastAsia="Times New Roman" w:hAnsi="Times New Roman" w:cs="Times New Roman"/>
          <w:b/>
          <w:bCs/>
          <w:sz w:val="24"/>
          <w:szCs w:val="24"/>
          <w:lang w:val="pt-PT"/>
        </w:rPr>
        <w:t>Resultados</w:t>
      </w:r>
      <w:r w:rsidRPr="008D432F">
        <w:rPr>
          <w:rFonts w:ascii="Times New Roman" w:eastAsia="Times New Roman" w:hAnsi="Times New Roman" w:cs="Times New Roman"/>
          <w:b/>
          <w:bCs/>
          <w:sz w:val="24"/>
          <w:szCs w:val="24"/>
          <w:lang w:val="pt-PT"/>
        </w:rPr>
        <w:t xml:space="preserve"> </w:t>
      </w:r>
      <w:r w:rsidR="008D432F" w:rsidRPr="008D432F">
        <w:rPr>
          <w:rFonts w:ascii="Times New Roman" w:eastAsia="Times New Roman" w:hAnsi="Times New Roman" w:cs="Times New Roman"/>
          <w:b/>
          <w:bCs/>
          <w:sz w:val="24"/>
          <w:szCs w:val="24"/>
          <w:lang w:val="pt-PT"/>
        </w:rPr>
        <w:t>Taxa de Atualização</w:t>
      </w:r>
      <w:r w:rsidR="008D432F">
        <w:rPr>
          <w:rFonts w:ascii="Times New Roman" w:eastAsia="Times New Roman" w:hAnsi="Times New Roman" w:cs="Times New Roman"/>
          <w:b/>
          <w:bCs/>
          <w:sz w:val="24"/>
          <w:szCs w:val="24"/>
          <w:lang w:val="pt-PT"/>
        </w:rPr>
        <w:t>:</w:t>
      </w:r>
    </w:p>
    <w:p w14:paraId="5352801E" w14:textId="15ED2D4C" w:rsidR="008D432F" w:rsidRDefault="003F21E7" w:rsidP="00FF250D">
      <w:pPr>
        <w:rPr>
          <w:lang w:val="pt-PT"/>
        </w:rPr>
      </w:pPr>
      <w:r w:rsidRPr="003F21E7">
        <w:rPr>
          <w:lang w:val="pt-PT"/>
        </w:rPr>
        <w:t xml:space="preserve">A recolha e análise de dados indicam que a taxa de atualização (refresh rate) influencia significativamente o consumo de energia. A visualização de vídeos no YouTube a 120Hz resulta num aumento notável do consumo de energia. Por outro lado, reduzir a taxa de atualização para 60Hz proporciona uma redução substancial no consumo de energia, evidenciada por uma diminuição de 347.55 J no consumo total e 40.22 J na Energia do Ecrã. Esta descoberta foi </w:t>
      </w:r>
      <w:r w:rsidRPr="003F21E7">
        <w:rPr>
          <w:lang w:val="pt-PT"/>
        </w:rPr>
        <w:lastRenderedPageBreak/>
        <w:t>surpreendente, pois a magnitude da poupança de energia ao reduzir a taxa de atualização foi maior do que o esperado. Assim, uma forma eficaz para os usuários economizarem energia é visualizar vídeos a 60Hz, se possível.</w:t>
      </w:r>
    </w:p>
    <w:p w14:paraId="191C6171" w14:textId="77777777" w:rsidR="00C202D1" w:rsidRDefault="00C202D1" w:rsidP="00FF250D">
      <w:pPr>
        <w:rPr>
          <w:lang w:val="pt-PT"/>
        </w:rPr>
      </w:pPr>
    </w:p>
    <w:p w14:paraId="6D15D1DB" w14:textId="77777777" w:rsidR="003F21E7" w:rsidRPr="003F21E7" w:rsidRDefault="003F21E7" w:rsidP="00FF250D">
      <w:pPr>
        <w:rPr>
          <w:lang w:val="pt-PT"/>
        </w:rPr>
      </w:pPr>
    </w:p>
    <w:p w14:paraId="6F6134D3" w14:textId="77777777" w:rsidR="007F337F" w:rsidRDefault="007F337F" w:rsidP="007F337F">
      <w:pPr>
        <w:keepNext/>
      </w:pPr>
      <w:r w:rsidRPr="007F337F">
        <w:rPr>
          <w:noProof/>
          <w:lang w:val="pt-PT"/>
        </w:rPr>
        <w:drawing>
          <wp:inline distT="0" distB="0" distL="0" distR="0" wp14:anchorId="006ACB07" wp14:editId="09BA9CE8">
            <wp:extent cx="6422850" cy="2828925"/>
            <wp:effectExtent l="0" t="0" r="0" b="0"/>
            <wp:docPr id="1098856428"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6428" name="Imagem 1" descr="Uma imagem com texto, captura de ecrã, número, Tipo de letra&#10;&#10;Descrição gerada automaticamente"/>
                    <pic:cNvPicPr/>
                  </pic:nvPicPr>
                  <pic:blipFill>
                    <a:blip r:embed="rId79"/>
                    <a:stretch>
                      <a:fillRect/>
                    </a:stretch>
                  </pic:blipFill>
                  <pic:spPr>
                    <a:xfrm>
                      <a:off x="0" y="0"/>
                      <a:ext cx="6442098" cy="2837403"/>
                    </a:xfrm>
                    <a:prstGeom prst="rect">
                      <a:avLst/>
                    </a:prstGeom>
                  </pic:spPr>
                </pic:pic>
              </a:graphicData>
            </a:graphic>
          </wp:inline>
        </w:drawing>
      </w:r>
    </w:p>
    <w:p w14:paraId="5BDA091C" w14:textId="07248CF1" w:rsidR="007F337F" w:rsidRPr="007F337F" w:rsidRDefault="007F337F" w:rsidP="007F337F">
      <w:pPr>
        <w:pStyle w:val="Caption"/>
        <w:jc w:val="both"/>
        <w:rPr>
          <w:lang w:val="pt-PT"/>
        </w:rPr>
      </w:pPr>
      <w:bookmarkStart w:id="180" w:name="_Toc170506732"/>
      <w:r w:rsidRPr="007F337F">
        <w:rPr>
          <w:lang w:val="pt-PT"/>
        </w:rPr>
        <w:t xml:space="preserve">Figura </w:t>
      </w:r>
      <w:r>
        <w:fldChar w:fldCharType="begin"/>
      </w:r>
      <w:r w:rsidRPr="007F337F">
        <w:rPr>
          <w:lang w:val="pt-PT"/>
        </w:rPr>
        <w:instrText xml:space="preserve"> SEQ Figura \* ARABIC </w:instrText>
      </w:r>
      <w:r>
        <w:fldChar w:fldCharType="separate"/>
      </w:r>
      <w:r w:rsidRPr="007F337F">
        <w:rPr>
          <w:noProof/>
          <w:lang w:val="pt-PT"/>
        </w:rPr>
        <w:t>68</w:t>
      </w:r>
      <w:r>
        <w:fldChar w:fldCharType="end"/>
      </w:r>
      <w:r w:rsidRPr="007F337F">
        <w:rPr>
          <w:lang w:val="pt-PT"/>
        </w:rPr>
        <w:t xml:space="preserve"> - Resultados Dark Mode vs Light Mode</w:t>
      </w:r>
      <w:bookmarkEnd w:id="180"/>
    </w:p>
    <w:p w14:paraId="083CAE06" w14:textId="77777777" w:rsidR="00AF0631" w:rsidRDefault="00AF0631" w:rsidP="008D432F">
      <w:pPr>
        <w:spacing w:before="100" w:beforeAutospacing="1" w:after="100" w:afterAutospacing="1" w:line="240" w:lineRule="auto"/>
        <w:jc w:val="left"/>
        <w:rPr>
          <w:rFonts w:ascii="Times New Roman" w:eastAsia="Times New Roman" w:hAnsi="Times New Roman" w:cs="Times New Roman"/>
          <w:b/>
          <w:bCs/>
          <w:sz w:val="24"/>
          <w:szCs w:val="24"/>
          <w:lang w:val="pt-PT"/>
        </w:rPr>
      </w:pPr>
    </w:p>
    <w:p w14:paraId="4F5D981B" w14:textId="3006D97F" w:rsidR="008D432F" w:rsidRPr="008D432F" w:rsidRDefault="00313F8C" w:rsidP="008D432F">
      <w:pPr>
        <w:spacing w:before="100" w:beforeAutospacing="1" w:after="100" w:afterAutospacing="1" w:line="240" w:lineRule="auto"/>
        <w:jc w:val="left"/>
        <w:rPr>
          <w:rFonts w:ascii="Times New Roman" w:eastAsia="Times New Roman" w:hAnsi="Times New Roman" w:cs="Times New Roman"/>
          <w:sz w:val="24"/>
          <w:szCs w:val="24"/>
          <w:lang w:val="pt-PT"/>
        </w:rPr>
      </w:pPr>
      <w:r>
        <w:rPr>
          <w:rFonts w:ascii="Times New Roman" w:eastAsia="Times New Roman" w:hAnsi="Times New Roman" w:cs="Times New Roman"/>
          <w:b/>
          <w:bCs/>
          <w:sz w:val="24"/>
          <w:szCs w:val="24"/>
          <w:lang w:val="pt-PT"/>
        </w:rPr>
        <w:t>Resultados</w:t>
      </w:r>
      <w:r w:rsidRPr="008D432F">
        <w:rPr>
          <w:rFonts w:ascii="Times New Roman" w:eastAsia="Times New Roman" w:hAnsi="Times New Roman" w:cs="Times New Roman"/>
          <w:b/>
          <w:bCs/>
          <w:sz w:val="24"/>
          <w:szCs w:val="24"/>
          <w:lang w:val="pt-PT"/>
        </w:rPr>
        <w:t xml:space="preserve"> </w:t>
      </w:r>
      <w:r w:rsidR="008D432F" w:rsidRPr="008D432F">
        <w:rPr>
          <w:rFonts w:ascii="Times New Roman" w:eastAsia="Times New Roman" w:hAnsi="Times New Roman" w:cs="Times New Roman"/>
          <w:b/>
          <w:bCs/>
          <w:sz w:val="24"/>
          <w:szCs w:val="24"/>
          <w:lang w:val="pt-PT"/>
        </w:rPr>
        <w:t>Light Mode vs. Dark Mode</w:t>
      </w:r>
      <w:r w:rsidR="008D432F">
        <w:rPr>
          <w:rFonts w:ascii="Times New Roman" w:eastAsia="Times New Roman" w:hAnsi="Times New Roman" w:cs="Times New Roman"/>
          <w:b/>
          <w:bCs/>
          <w:sz w:val="24"/>
          <w:szCs w:val="24"/>
          <w:lang w:val="pt-PT"/>
        </w:rPr>
        <w:t>:</w:t>
      </w:r>
    </w:p>
    <w:p w14:paraId="5EE2E462" w14:textId="77777777" w:rsidR="00AB176D" w:rsidRDefault="00C202D1" w:rsidP="00AB176D">
      <w:pPr>
        <w:rPr>
          <w:lang w:val="pt-PT"/>
        </w:rPr>
      </w:pPr>
      <w:r w:rsidRPr="00C202D1">
        <w:rPr>
          <w:lang w:val="pt-PT"/>
        </w:rPr>
        <w:t>A recolha e análise de dados indicam claramente que o uso do Dark Mode é mais eficiente em termos de consumo de energia em comparação com o Light Mode. Os dados mostram que o Light Mode consome significativamente mais energia, com valores de "Computed Drain" mais elevados em todos os períodos testados. Por exemplo, em um teste de 3 minutos, o Light Mode consome 272.76 J, enquanto o Dark Mode consome apenas 187.98 J, representando uma redução de 31.05% no consumo total de energia. Esta tendência de poupança é consistente em todos os intervalos de tempo avaliados.</w:t>
      </w:r>
    </w:p>
    <w:p w14:paraId="2B3DAF15" w14:textId="77777777" w:rsidR="00AB176D" w:rsidRDefault="00AB176D" w:rsidP="00AB176D">
      <w:pPr>
        <w:rPr>
          <w:lang w:val="pt-PT"/>
        </w:rPr>
      </w:pPr>
    </w:p>
    <w:p w14:paraId="2217759C" w14:textId="41606CE0" w:rsidR="00AB176D" w:rsidRPr="00AB176D" w:rsidRDefault="00AB176D" w:rsidP="00AB176D">
      <w:pPr>
        <w:rPr>
          <w:b/>
          <w:bCs/>
          <w:lang w:val="pt-PT"/>
        </w:rPr>
      </w:pPr>
      <w:r w:rsidRPr="00AB176D">
        <w:rPr>
          <w:b/>
          <w:bCs/>
          <w:lang w:val="pt-PT"/>
        </w:rPr>
        <w:t>Recomendações para o Utilizador:</w:t>
      </w:r>
    </w:p>
    <w:p w14:paraId="7907A22F" w14:textId="77777777" w:rsidR="00AB176D" w:rsidRPr="00AB176D" w:rsidRDefault="00AB176D" w:rsidP="00AB176D">
      <w:pPr>
        <w:pStyle w:val="NormalWeb"/>
        <w:rPr>
          <w:lang w:val="pt-PT"/>
        </w:rPr>
      </w:pPr>
      <w:r w:rsidRPr="00AB176D">
        <w:rPr>
          <w:lang w:val="pt-PT"/>
        </w:rPr>
        <w:t>Com base nos dados recolhidos, aqui estão as recomendações para os utilizadores que desejam maximizar a eficiência energética dos seus dispositivos móveis:</w:t>
      </w:r>
    </w:p>
    <w:p w14:paraId="34E5CDFA" w14:textId="77777777" w:rsidR="00AB176D" w:rsidRPr="00AB176D" w:rsidRDefault="00AB176D" w:rsidP="00AB176D">
      <w:pPr>
        <w:spacing w:before="100" w:beforeAutospacing="1" w:after="100" w:afterAutospacing="1" w:line="240" w:lineRule="auto"/>
        <w:jc w:val="left"/>
        <w:rPr>
          <w:lang w:val="pt-PT"/>
        </w:rPr>
      </w:pPr>
      <w:r w:rsidRPr="00AB176D">
        <w:rPr>
          <w:rStyle w:val="Strong"/>
          <w:lang w:val="pt-PT"/>
        </w:rPr>
        <w:t>Reduzir o Brilho da Tela</w:t>
      </w:r>
      <w:r w:rsidRPr="00AB176D">
        <w:rPr>
          <w:lang w:val="pt-PT"/>
        </w:rPr>
        <w:t>: Sempre que possível, especialmente ao ver vídeos, diminuir o brilho da tela para valores mais baixos pode resultar numa poupança considerável de energia.</w:t>
      </w:r>
    </w:p>
    <w:p w14:paraId="6F1BAEAF" w14:textId="77777777" w:rsidR="00AB176D" w:rsidRPr="00AB176D" w:rsidRDefault="00AB176D" w:rsidP="00AB176D">
      <w:pPr>
        <w:spacing w:before="100" w:beforeAutospacing="1" w:after="100" w:afterAutospacing="1" w:line="240" w:lineRule="auto"/>
        <w:jc w:val="left"/>
        <w:rPr>
          <w:lang w:val="pt-PT"/>
        </w:rPr>
      </w:pPr>
      <w:r w:rsidRPr="00AB176D">
        <w:rPr>
          <w:rStyle w:val="Strong"/>
          <w:lang w:val="pt-PT"/>
        </w:rPr>
        <w:t>Usar a Lanterna com Moderação</w:t>
      </w:r>
      <w:r w:rsidRPr="00AB176D">
        <w:rPr>
          <w:lang w:val="pt-PT"/>
        </w:rPr>
        <w:t>: Reduzir o tempo de uso da lanterna e ajustar a potência, se possível, para minimizar o consumo de energia.</w:t>
      </w:r>
    </w:p>
    <w:p w14:paraId="140958A0" w14:textId="77777777" w:rsidR="00AB176D" w:rsidRPr="00AB176D" w:rsidRDefault="00AB176D" w:rsidP="00AB176D">
      <w:pPr>
        <w:spacing w:before="100" w:beforeAutospacing="1" w:after="100" w:afterAutospacing="1" w:line="240" w:lineRule="auto"/>
        <w:jc w:val="left"/>
        <w:rPr>
          <w:lang w:val="pt-PT"/>
        </w:rPr>
      </w:pPr>
      <w:r w:rsidRPr="00AB176D">
        <w:rPr>
          <w:rStyle w:val="Strong"/>
          <w:lang w:val="pt-PT"/>
        </w:rPr>
        <w:lastRenderedPageBreak/>
        <w:t>Ajustar a Taxa de Atualização</w:t>
      </w:r>
      <w:r w:rsidRPr="00AB176D">
        <w:rPr>
          <w:lang w:val="pt-PT"/>
        </w:rPr>
        <w:t>: Optar por uma taxa de atualização de 60Hz em vez de 120Hz quando a alta taxa de atualização não for necessária.</w:t>
      </w:r>
    </w:p>
    <w:p w14:paraId="4599BF14" w14:textId="1DCA0284" w:rsidR="00AB176D" w:rsidRPr="00AB176D" w:rsidRDefault="00AB176D" w:rsidP="00AB176D">
      <w:pPr>
        <w:spacing w:before="100" w:beforeAutospacing="1" w:after="100" w:afterAutospacing="1" w:line="240" w:lineRule="auto"/>
        <w:jc w:val="left"/>
        <w:rPr>
          <w:lang w:val="pt-PT"/>
        </w:rPr>
      </w:pPr>
      <w:r>
        <w:rPr>
          <w:rStyle w:val="Strong"/>
          <w:lang w:val="pt-PT"/>
        </w:rPr>
        <w:t>Optar pelo</w:t>
      </w:r>
      <w:r w:rsidRPr="00AB176D">
        <w:rPr>
          <w:rStyle w:val="Strong"/>
          <w:lang w:val="pt-PT"/>
        </w:rPr>
        <w:t xml:space="preserve"> Dark Mode</w:t>
      </w:r>
      <w:r w:rsidRPr="00AB176D">
        <w:rPr>
          <w:lang w:val="pt-PT"/>
        </w:rPr>
        <w:t>: Usar o Dark Mode em aplicativos e ambientes sempre que possível para reduzir o consumo de energia.</w:t>
      </w:r>
    </w:p>
    <w:p w14:paraId="36442AA6" w14:textId="77777777" w:rsidR="00AB176D" w:rsidRPr="00AB176D" w:rsidRDefault="00AB176D" w:rsidP="00AB176D">
      <w:pPr>
        <w:pStyle w:val="NormalWeb"/>
        <w:rPr>
          <w:lang w:val="pt-PT"/>
        </w:rPr>
      </w:pPr>
      <w:r w:rsidRPr="00AB176D">
        <w:rPr>
          <w:lang w:val="pt-PT"/>
        </w:rPr>
        <w:t>Estas estratégias podem ajudar os utilizadores a prolongar a vida útil da bateria dos seus dispositivos móveis e contribuir para uma utilização mais sustentável e eficiente da tecnologia.</w:t>
      </w:r>
    </w:p>
    <w:p w14:paraId="6D21A951" w14:textId="77777777" w:rsidR="00956D6C" w:rsidRDefault="00956D6C" w:rsidP="00FF250D">
      <w:pPr>
        <w:rPr>
          <w:rFonts w:ascii="Times New Roman" w:eastAsia="Times New Roman" w:hAnsi="Times New Roman" w:cs="Times New Roman"/>
          <w:b/>
          <w:bCs/>
          <w:sz w:val="24"/>
          <w:szCs w:val="24"/>
          <w:lang w:val="pt-PT"/>
        </w:rPr>
      </w:pPr>
    </w:p>
    <w:p w14:paraId="24DD75E9" w14:textId="57A6D02D" w:rsidR="003A3BAA" w:rsidRPr="005A0422" w:rsidRDefault="002D1446" w:rsidP="00A373F4">
      <w:pPr>
        <w:pStyle w:val="Heading1"/>
        <w:numPr>
          <w:ilvl w:val="0"/>
          <w:numId w:val="13"/>
        </w:numPr>
      </w:pPr>
      <w:bookmarkStart w:id="181" w:name="_Toc170506662"/>
      <w:r w:rsidRPr="005A0422">
        <w:lastRenderedPageBreak/>
        <w:t>Bibliografia</w:t>
      </w:r>
      <w:bookmarkEnd w:id="41"/>
      <w:bookmarkEnd w:id="181"/>
    </w:p>
    <w:p w14:paraId="5CC83ABE" w14:textId="03FA2D37" w:rsidR="00086756" w:rsidRDefault="008F27EB" w:rsidP="00232F80">
      <w:pPr>
        <w:pStyle w:val="Reference"/>
        <w:rPr>
          <w:lang w:val="pt-PT"/>
        </w:rPr>
      </w:pPr>
      <w:bookmarkStart w:id="182" w:name="principios"/>
      <w:bookmarkStart w:id="183" w:name="Regulamento"/>
      <w:r w:rsidRPr="008D29A6">
        <w:rPr>
          <w:lang w:val="pt-PT"/>
        </w:rPr>
        <w:t>[</w:t>
      </w:r>
      <w:r w:rsidR="00232F80" w:rsidRPr="008D29A6">
        <w:rPr>
          <w:lang w:val="pt-PT"/>
        </w:rPr>
        <w:t>DEISI2</w:t>
      </w:r>
      <w:r w:rsidR="008D29A6">
        <w:rPr>
          <w:lang w:val="pt-PT"/>
        </w:rPr>
        <w:t>4</w:t>
      </w:r>
      <w:r w:rsidRPr="008D29A6">
        <w:rPr>
          <w:lang w:val="pt-PT"/>
        </w:rPr>
        <w:t>]</w:t>
      </w:r>
      <w:bookmarkEnd w:id="182"/>
      <w:bookmarkEnd w:id="183"/>
      <w:r w:rsidR="004C71FC" w:rsidRPr="008D29A6">
        <w:rPr>
          <w:lang w:val="pt-PT"/>
        </w:rPr>
        <w:t xml:space="preserve">  </w:t>
      </w:r>
      <w:r w:rsidR="005B163A" w:rsidRPr="008D29A6">
        <w:rPr>
          <w:lang w:val="pt-PT"/>
        </w:rPr>
        <w:t>DEISI</w:t>
      </w:r>
      <w:r w:rsidRPr="008D29A6">
        <w:rPr>
          <w:lang w:val="pt-PT"/>
        </w:rPr>
        <w:t xml:space="preserve">, </w:t>
      </w:r>
      <w:r w:rsidR="005B163A" w:rsidRPr="008D29A6">
        <w:rPr>
          <w:lang w:val="pt-PT"/>
        </w:rPr>
        <w:t>Regulamento de Trabalho Final de Curso</w:t>
      </w:r>
      <w:r w:rsidR="008D29A6">
        <w:rPr>
          <w:lang w:val="pt-PT"/>
        </w:rPr>
        <w:t>, Jan. 2024</w:t>
      </w:r>
    </w:p>
    <w:p w14:paraId="25CF0A7B" w14:textId="77777777" w:rsidR="005B1F68" w:rsidRDefault="005B1F68" w:rsidP="00232F80">
      <w:pPr>
        <w:pStyle w:val="Reference"/>
        <w:rPr>
          <w:lang w:val="pt-PT"/>
        </w:rPr>
      </w:pPr>
    </w:p>
    <w:p w14:paraId="52544D66" w14:textId="293906A6" w:rsidR="005B1F68" w:rsidRDefault="005B1F68" w:rsidP="00232F80">
      <w:pPr>
        <w:pStyle w:val="Reference"/>
        <w:rPr>
          <w:lang w:val="en-GB"/>
        </w:rPr>
      </w:pPr>
      <w:r w:rsidRPr="005B1F68">
        <w:rPr>
          <w:lang w:val="en-GB"/>
        </w:rPr>
        <w:t>[ADB24] Developer</w:t>
      </w:r>
      <w:r>
        <w:rPr>
          <w:lang w:val="en-GB"/>
        </w:rPr>
        <w:t xml:space="preserve"> </w:t>
      </w:r>
      <w:r w:rsidRPr="005B1F68">
        <w:rPr>
          <w:lang w:val="en-GB"/>
        </w:rPr>
        <w:t>Android Debug Bridge</w:t>
      </w:r>
      <w:r>
        <w:rPr>
          <w:lang w:val="en-GB"/>
        </w:rPr>
        <w:t xml:space="preserve">, </w:t>
      </w:r>
      <w:hyperlink r:id="rId80" w:history="1">
        <w:r w:rsidRPr="00C42887">
          <w:rPr>
            <w:rStyle w:val="Hyperlink"/>
            <w:lang w:val="en-GB"/>
          </w:rPr>
          <w:t>https://developer.android.com/tools/adb?hl=pt-br</w:t>
        </w:r>
      </w:hyperlink>
      <w:r w:rsidR="00C42887">
        <w:rPr>
          <w:lang w:val="en-GB"/>
        </w:rPr>
        <w:t>,</w:t>
      </w:r>
    </w:p>
    <w:p w14:paraId="7EC27136" w14:textId="3DEEF1E8" w:rsidR="00C42887" w:rsidRPr="00C42887" w:rsidRDefault="00C42887" w:rsidP="00232F80">
      <w:pPr>
        <w:pStyle w:val="Reference"/>
        <w:rPr>
          <w:lang w:val="pt-BR"/>
        </w:rPr>
      </w:pPr>
      <w:r w:rsidRPr="00C42887">
        <w:rPr>
          <w:lang w:val="pt-BR"/>
        </w:rPr>
        <w:t>Acedido em Jan. 2024</w:t>
      </w:r>
    </w:p>
    <w:p w14:paraId="5B97DCC7" w14:textId="77777777" w:rsidR="005B1F68" w:rsidRPr="00C42887" w:rsidRDefault="005B1F68" w:rsidP="00232F80">
      <w:pPr>
        <w:pStyle w:val="Reference"/>
        <w:rPr>
          <w:lang w:val="pt-BR"/>
        </w:rPr>
      </w:pPr>
    </w:p>
    <w:p w14:paraId="74237E7E" w14:textId="176474A3" w:rsidR="008D29A6" w:rsidRDefault="005B163A" w:rsidP="00232F80">
      <w:pPr>
        <w:pStyle w:val="Reference"/>
        <w:rPr>
          <w:lang w:val="pt-BR"/>
        </w:rPr>
      </w:pPr>
      <w:bookmarkStart w:id="184" w:name="siteLusofona"/>
      <w:r w:rsidRPr="008D29A6">
        <w:rPr>
          <w:lang w:val="pt-PT"/>
        </w:rPr>
        <w:t>[</w:t>
      </w:r>
      <w:r w:rsidR="00232F80" w:rsidRPr="008D29A6">
        <w:rPr>
          <w:lang w:val="pt-PT"/>
        </w:rPr>
        <w:t>ULHT2</w:t>
      </w:r>
      <w:r w:rsidR="008D29A6">
        <w:rPr>
          <w:lang w:val="pt-PT"/>
        </w:rPr>
        <w:t>4</w:t>
      </w:r>
      <w:r w:rsidRPr="008D29A6">
        <w:rPr>
          <w:lang w:val="pt-PT"/>
        </w:rPr>
        <w:t>]</w:t>
      </w:r>
      <w:bookmarkEnd w:id="184"/>
      <w:r w:rsidR="00576D31" w:rsidRPr="008D29A6">
        <w:rPr>
          <w:lang w:val="pt-PT"/>
        </w:rPr>
        <w:t xml:space="preserve">  </w:t>
      </w:r>
      <w:r w:rsidR="008D29A6" w:rsidRPr="008D29A6">
        <w:rPr>
          <w:lang w:val="pt-BR"/>
        </w:rPr>
        <w:t xml:space="preserve">Universidade Lusófona de Humanidades e Tecnologia, </w:t>
      </w:r>
      <w:r w:rsidR="00000000">
        <w:fldChar w:fldCharType="begin"/>
      </w:r>
      <w:r w:rsidR="00000000" w:rsidRPr="002D740C">
        <w:rPr>
          <w:lang w:val="pt-BR"/>
        </w:rPr>
        <w:instrText>HYPERLINK "https://www.ulusofona.pt/"</w:instrText>
      </w:r>
      <w:r w:rsidR="00000000">
        <w:fldChar w:fldCharType="separate"/>
      </w:r>
      <w:r w:rsidR="008D29A6" w:rsidRPr="008D29A6">
        <w:rPr>
          <w:rStyle w:val="Hyperlink"/>
          <w:lang w:val="pt-BR"/>
        </w:rPr>
        <w:t>https://www.ulusofona.pt/</w:t>
      </w:r>
      <w:r w:rsidR="00000000">
        <w:rPr>
          <w:rStyle w:val="Hyperlink"/>
          <w:lang w:val="pt-BR"/>
        </w:rPr>
        <w:fldChar w:fldCharType="end"/>
      </w:r>
      <w:r w:rsidR="008D29A6" w:rsidRPr="008D29A6">
        <w:rPr>
          <w:lang w:val="pt-BR"/>
        </w:rPr>
        <w:t xml:space="preserve">, </w:t>
      </w:r>
    </w:p>
    <w:p w14:paraId="6D25A467" w14:textId="10B8AB33" w:rsidR="005B163A" w:rsidRPr="00574886" w:rsidRDefault="008D29A6" w:rsidP="008D29A6">
      <w:pPr>
        <w:pStyle w:val="Reference"/>
        <w:rPr>
          <w:lang w:val="pt-BR"/>
        </w:rPr>
      </w:pPr>
      <w:r w:rsidRPr="00574886">
        <w:rPr>
          <w:lang w:val="pt-BR"/>
        </w:rPr>
        <w:t>acedido em Jan. 2024</w:t>
      </w:r>
      <w:r w:rsidR="005B163A" w:rsidRPr="00574886">
        <w:rPr>
          <w:lang w:val="pt-BR"/>
        </w:rPr>
        <w:t xml:space="preserve"> </w:t>
      </w:r>
    </w:p>
    <w:p w14:paraId="2EC42049" w14:textId="77777777" w:rsidR="005B1F68" w:rsidRPr="00574886" w:rsidRDefault="005B1F68" w:rsidP="008D29A6">
      <w:pPr>
        <w:pStyle w:val="Reference"/>
        <w:rPr>
          <w:lang w:val="pt-BR"/>
        </w:rPr>
      </w:pPr>
    </w:p>
    <w:p w14:paraId="33BCB78D" w14:textId="18D5A07B" w:rsidR="00972E15" w:rsidRPr="00574886" w:rsidRDefault="00972E15" w:rsidP="00972E15">
      <w:pPr>
        <w:rPr>
          <w:lang w:val="pt-BR"/>
        </w:rPr>
      </w:pPr>
      <w:r w:rsidRPr="008D29A6">
        <w:rPr>
          <w:lang w:val="pt-BR"/>
        </w:rPr>
        <w:t>[</w:t>
      </w:r>
      <w:bookmarkStart w:id="185" w:name="_Hlk150954115"/>
      <w:r w:rsidR="00A53598" w:rsidRPr="008D29A6">
        <w:rPr>
          <w:lang w:val="pt-BR"/>
        </w:rPr>
        <w:t>EARUDCA</w:t>
      </w:r>
      <w:bookmarkEnd w:id="185"/>
      <w:r w:rsidRPr="008D29A6">
        <w:rPr>
          <w:lang w:val="pt-BR"/>
        </w:rPr>
        <w:t>]</w:t>
      </w:r>
      <w:r w:rsidR="00EC6A64" w:rsidRPr="008D29A6">
        <w:rPr>
          <w:lang w:val="pt-BR"/>
        </w:rPr>
        <w:t xml:space="preserve"> </w:t>
      </w:r>
      <w:r w:rsidRPr="008D29A6">
        <w:rPr>
          <w:lang w:val="pt-BR"/>
        </w:rPr>
        <w:t xml:space="preserve"> </w:t>
      </w:r>
      <w:r w:rsidR="008D29A6" w:rsidRPr="008D29A6">
        <w:rPr>
          <w:lang w:val="pt-BR"/>
        </w:rPr>
        <w:t xml:space="preserve">Oliveira, W., Moraes, B., Castor, F., &amp; Fernandes, J. P. (2023, May). </w:t>
      </w:r>
      <w:proofErr w:type="spellStart"/>
      <w:r w:rsidR="008D29A6" w:rsidRPr="008D29A6">
        <w:rPr>
          <w:lang w:val="en-GB"/>
        </w:rPr>
        <w:t>Ebserver</w:t>
      </w:r>
      <w:proofErr w:type="spellEnd"/>
      <w:r w:rsidR="008D29A6" w:rsidRPr="008D29A6">
        <w:rPr>
          <w:lang w:val="en-GB"/>
        </w:rPr>
        <w:t>: Automating Resource-Usage Data Collection of Android Applications. In 2023 IEEE/ACM 10th International Conference on Mobile Software Engineering and Systems (</w:t>
      </w:r>
      <w:proofErr w:type="spellStart"/>
      <w:r w:rsidR="008D29A6" w:rsidRPr="008D29A6">
        <w:rPr>
          <w:lang w:val="en-GB"/>
        </w:rPr>
        <w:t>MOBILESoft</w:t>
      </w:r>
      <w:proofErr w:type="spellEnd"/>
      <w:r w:rsidR="008D29A6" w:rsidRPr="008D29A6">
        <w:rPr>
          <w:lang w:val="en-GB"/>
        </w:rPr>
        <w:t xml:space="preserve">) (pp. 55-59). </w:t>
      </w:r>
      <w:r w:rsidR="008D29A6" w:rsidRPr="00574886">
        <w:rPr>
          <w:lang w:val="pt-BR"/>
        </w:rPr>
        <w:t>IEEE.</w:t>
      </w:r>
    </w:p>
    <w:p w14:paraId="69CBBD0F" w14:textId="77777777" w:rsidR="005B1F68" w:rsidRPr="00574886" w:rsidRDefault="005B1F68" w:rsidP="00972E15">
      <w:pPr>
        <w:rPr>
          <w:lang w:val="pt-BR"/>
        </w:rPr>
      </w:pPr>
    </w:p>
    <w:p w14:paraId="69DA6533" w14:textId="4E482E59" w:rsidR="00972E15" w:rsidRDefault="00972E15" w:rsidP="00972E15">
      <w:pPr>
        <w:rPr>
          <w:rFonts w:ascii="Arial" w:hAnsi="Arial" w:cs="Arial"/>
          <w:color w:val="222222"/>
          <w:sz w:val="20"/>
          <w:szCs w:val="20"/>
          <w:shd w:val="clear" w:color="auto" w:fill="FFFFFF"/>
        </w:rPr>
      </w:pPr>
      <w:r w:rsidRPr="005B1F68">
        <w:rPr>
          <w:lang w:val="pt-BR"/>
        </w:rPr>
        <w:t>[</w:t>
      </w:r>
      <w:r w:rsidR="00A53598" w:rsidRPr="005B1F68">
        <w:rPr>
          <w:lang w:val="pt-BR"/>
        </w:rPr>
        <w:t>ERALW</w:t>
      </w:r>
      <w:r w:rsidRPr="005B1F68">
        <w:rPr>
          <w:lang w:val="pt-BR"/>
        </w:rPr>
        <w:t xml:space="preserve">] </w:t>
      </w:r>
      <w:r w:rsidR="00EC6A64" w:rsidRPr="005B1F68">
        <w:rPr>
          <w:lang w:val="pt-BR"/>
        </w:rPr>
        <w:t xml:space="preserve"> </w:t>
      </w:r>
      <w:r w:rsidR="005B1F68" w:rsidRPr="005B1F68">
        <w:rPr>
          <w:rFonts w:ascii="Arial" w:hAnsi="Arial" w:cs="Arial"/>
          <w:color w:val="222222"/>
          <w:sz w:val="20"/>
          <w:szCs w:val="20"/>
          <w:shd w:val="clear" w:color="auto" w:fill="FFFFFF"/>
          <w:lang w:val="pt-BR"/>
        </w:rPr>
        <w:t xml:space="preserve">Couto, M., Saraiva, J., &amp; Fernandes, J. P. (2020, February). </w:t>
      </w:r>
      <w:r w:rsidR="005B1F68">
        <w:rPr>
          <w:rFonts w:ascii="Arial" w:hAnsi="Arial" w:cs="Arial"/>
          <w:color w:val="222222"/>
          <w:sz w:val="20"/>
          <w:szCs w:val="20"/>
          <w:shd w:val="clear" w:color="auto" w:fill="FFFFFF"/>
        </w:rPr>
        <w:t xml:space="preserve">Energy </w:t>
      </w:r>
      <w:proofErr w:type="spellStart"/>
      <w:r w:rsidR="005B1F68">
        <w:rPr>
          <w:rFonts w:ascii="Arial" w:hAnsi="Arial" w:cs="Arial"/>
          <w:color w:val="222222"/>
          <w:sz w:val="20"/>
          <w:szCs w:val="20"/>
          <w:shd w:val="clear" w:color="auto" w:fill="FFFFFF"/>
        </w:rPr>
        <w:t>refactorings</w:t>
      </w:r>
      <w:proofErr w:type="spellEnd"/>
      <w:r w:rsidR="005B1F68">
        <w:rPr>
          <w:rFonts w:ascii="Arial" w:hAnsi="Arial" w:cs="Arial"/>
          <w:color w:val="222222"/>
          <w:sz w:val="20"/>
          <w:szCs w:val="20"/>
          <w:shd w:val="clear" w:color="auto" w:fill="FFFFFF"/>
        </w:rPr>
        <w:t xml:space="preserve"> for android in the large and in the wild. In </w:t>
      </w:r>
      <w:r w:rsidR="005B1F68">
        <w:rPr>
          <w:rFonts w:ascii="Arial" w:hAnsi="Arial" w:cs="Arial"/>
          <w:i/>
          <w:iCs/>
          <w:color w:val="222222"/>
          <w:sz w:val="20"/>
          <w:szCs w:val="20"/>
          <w:shd w:val="clear" w:color="auto" w:fill="FFFFFF"/>
        </w:rPr>
        <w:t>2020 IEEE 27th International Conference on Software Analysis, Evolution and Reengineering (SANER)</w:t>
      </w:r>
      <w:r w:rsidR="005B1F68">
        <w:rPr>
          <w:rFonts w:ascii="Arial" w:hAnsi="Arial" w:cs="Arial"/>
          <w:color w:val="222222"/>
          <w:sz w:val="20"/>
          <w:szCs w:val="20"/>
          <w:shd w:val="clear" w:color="auto" w:fill="FFFFFF"/>
        </w:rPr>
        <w:t> (pp. 217-228). IEEE.</w:t>
      </w:r>
    </w:p>
    <w:p w14:paraId="6E6470AD" w14:textId="77777777" w:rsidR="005B1F68" w:rsidRPr="00972E15" w:rsidRDefault="005B1F68" w:rsidP="00972E15">
      <w:pPr>
        <w:rPr>
          <w:lang w:val="en-GB"/>
        </w:rPr>
      </w:pPr>
    </w:p>
    <w:p w14:paraId="7A695294" w14:textId="2D09CC45" w:rsidR="00972E15" w:rsidRDefault="00972E15" w:rsidP="00972E15">
      <w:pPr>
        <w:rPr>
          <w:rFonts w:ascii="Arial" w:hAnsi="Arial" w:cs="Arial"/>
          <w:color w:val="222222"/>
          <w:sz w:val="20"/>
          <w:szCs w:val="20"/>
          <w:shd w:val="clear" w:color="auto" w:fill="FFFFFF"/>
          <w:lang w:val="pt-BR"/>
        </w:rPr>
      </w:pPr>
      <w:r w:rsidRPr="008D432F">
        <w:t>[</w:t>
      </w:r>
      <w:bookmarkStart w:id="186" w:name="_Hlk150808177"/>
      <w:proofErr w:type="gramStart"/>
      <w:r w:rsidR="00A53598" w:rsidRPr="008D432F">
        <w:t>PGEEMA</w:t>
      </w:r>
      <w:bookmarkEnd w:id="186"/>
      <w:r w:rsidRPr="008D432F">
        <w:t>]</w:t>
      </w:r>
      <w:r w:rsidR="00EC6A64" w:rsidRPr="008D432F">
        <w:t xml:space="preserve"> </w:t>
      </w:r>
      <w:r w:rsidRPr="008D432F">
        <w:t xml:space="preserve"> </w:t>
      </w:r>
      <w:r w:rsidR="005B1F68" w:rsidRPr="008D432F">
        <w:rPr>
          <w:rFonts w:ascii="Arial" w:hAnsi="Arial" w:cs="Arial"/>
          <w:color w:val="222222"/>
          <w:sz w:val="20"/>
          <w:szCs w:val="20"/>
          <w:shd w:val="clear" w:color="auto" w:fill="FFFFFF"/>
        </w:rPr>
        <w:t>Cruz</w:t>
      </w:r>
      <w:proofErr w:type="gramEnd"/>
      <w:r w:rsidR="005B1F68" w:rsidRPr="008D432F">
        <w:rPr>
          <w:rFonts w:ascii="Arial" w:hAnsi="Arial" w:cs="Arial"/>
          <w:color w:val="222222"/>
          <w:sz w:val="20"/>
          <w:szCs w:val="20"/>
          <w:shd w:val="clear" w:color="auto" w:fill="FFFFFF"/>
        </w:rPr>
        <w:t xml:space="preserve">, L., &amp; Abreu, R. (2017, May). </w:t>
      </w:r>
      <w:r w:rsidR="005B1F68">
        <w:rPr>
          <w:rFonts w:ascii="Arial" w:hAnsi="Arial" w:cs="Arial"/>
          <w:color w:val="222222"/>
          <w:sz w:val="20"/>
          <w:szCs w:val="20"/>
          <w:shd w:val="clear" w:color="auto" w:fill="FFFFFF"/>
        </w:rPr>
        <w:t>Performance-based guidelines for energy efficient mobile applications. In </w:t>
      </w:r>
      <w:r w:rsidR="005B1F68">
        <w:rPr>
          <w:rFonts w:ascii="Arial" w:hAnsi="Arial" w:cs="Arial"/>
          <w:i/>
          <w:iCs/>
          <w:color w:val="222222"/>
          <w:sz w:val="20"/>
          <w:szCs w:val="20"/>
          <w:shd w:val="clear" w:color="auto" w:fill="FFFFFF"/>
        </w:rPr>
        <w:t>2017 IEEE/ACM 4th International Conference on Mobile Software Engineering and Systems (</w:t>
      </w:r>
      <w:proofErr w:type="spellStart"/>
      <w:r w:rsidR="005B1F68">
        <w:rPr>
          <w:rFonts w:ascii="Arial" w:hAnsi="Arial" w:cs="Arial"/>
          <w:i/>
          <w:iCs/>
          <w:color w:val="222222"/>
          <w:sz w:val="20"/>
          <w:szCs w:val="20"/>
          <w:shd w:val="clear" w:color="auto" w:fill="FFFFFF"/>
        </w:rPr>
        <w:t>MOBILESoft</w:t>
      </w:r>
      <w:proofErr w:type="spellEnd"/>
      <w:r w:rsidR="005B1F68">
        <w:rPr>
          <w:rFonts w:ascii="Arial" w:hAnsi="Arial" w:cs="Arial"/>
          <w:i/>
          <w:iCs/>
          <w:color w:val="222222"/>
          <w:sz w:val="20"/>
          <w:szCs w:val="20"/>
          <w:shd w:val="clear" w:color="auto" w:fill="FFFFFF"/>
        </w:rPr>
        <w:t>)</w:t>
      </w:r>
      <w:r w:rsidR="005B1F68">
        <w:rPr>
          <w:rFonts w:ascii="Arial" w:hAnsi="Arial" w:cs="Arial"/>
          <w:color w:val="222222"/>
          <w:sz w:val="20"/>
          <w:szCs w:val="20"/>
          <w:shd w:val="clear" w:color="auto" w:fill="FFFFFF"/>
        </w:rPr>
        <w:t xml:space="preserve"> (pp. 46-57). </w:t>
      </w:r>
      <w:r w:rsidR="005B1F68" w:rsidRPr="005B1F68">
        <w:rPr>
          <w:rFonts w:ascii="Arial" w:hAnsi="Arial" w:cs="Arial"/>
          <w:color w:val="222222"/>
          <w:sz w:val="20"/>
          <w:szCs w:val="20"/>
          <w:shd w:val="clear" w:color="auto" w:fill="FFFFFF"/>
          <w:lang w:val="pt-BR"/>
        </w:rPr>
        <w:t>IEEE.</w:t>
      </w:r>
    </w:p>
    <w:p w14:paraId="415B3032" w14:textId="77777777" w:rsidR="005B1F68" w:rsidRPr="005B1F68" w:rsidRDefault="005B1F68" w:rsidP="00972E15">
      <w:pPr>
        <w:rPr>
          <w:rStyle w:val="Hyperlink"/>
          <w:lang w:val="pt-BR"/>
        </w:rPr>
      </w:pPr>
    </w:p>
    <w:p w14:paraId="62AA20E4" w14:textId="55B1E9CC" w:rsidR="00972E15" w:rsidRDefault="00F22D95" w:rsidP="00232F80">
      <w:pPr>
        <w:pStyle w:val="Reference"/>
        <w:rPr>
          <w:lang w:val="en-GB"/>
        </w:rPr>
      </w:pPr>
      <w:r w:rsidRPr="005B1F68">
        <w:rPr>
          <w:lang w:val="pt-BR"/>
        </w:rPr>
        <w:t xml:space="preserve">[ARUOMADF] </w:t>
      </w:r>
      <w:r w:rsidR="005B1F68" w:rsidRPr="005B1F68">
        <w:rPr>
          <w:lang w:val="pt-BR"/>
        </w:rPr>
        <w:t xml:space="preserve">Oliveira, W., Moraes, B., Castor, F., &amp; Fernandes, J. P. (2023, June). </w:t>
      </w:r>
      <w:r w:rsidR="005B1F68" w:rsidRPr="005B1F68">
        <w:rPr>
          <w:lang w:val="en-GB"/>
        </w:rPr>
        <w:t>Analyzing the Resource Usage Overhead of Mobile App Development Frameworks. In Proceedings of the 27th International Conference on Evaluation and Assessment in Software Engineering (pp. 152-161).</w:t>
      </w:r>
    </w:p>
    <w:p w14:paraId="5189DAF6" w14:textId="77777777" w:rsidR="005B1F68" w:rsidRDefault="005B1F68" w:rsidP="00232F80">
      <w:pPr>
        <w:pStyle w:val="Reference"/>
        <w:rPr>
          <w:lang w:val="en-GB"/>
        </w:rPr>
      </w:pPr>
    </w:p>
    <w:p w14:paraId="76FFBBD8" w14:textId="2E1B9F43" w:rsidR="005B1F68" w:rsidRDefault="00F72F93" w:rsidP="005B1F68">
      <w:pPr>
        <w:pStyle w:val="Reference"/>
        <w:rPr>
          <w:rStyle w:val="Hyperlink"/>
          <w:rFonts w:asciiTheme="minorHAnsi" w:hAnsiTheme="minorHAnsi" w:cstheme="minorHAnsi"/>
          <w:lang w:val="en-GB"/>
        </w:rPr>
      </w:pPr>
      <w:r w:rsidRPr="005B1F68">
        <w:rPr>
          <w:lang w:val="en-GB"/>
        </w:rPr>
        <w:t>[CSLLEIAA]</w:t>
      </w:r>
      <w:r w:rsidRPr="005B1F68">
        <w:rPr>
          <w:rFonts w:asciiTheme="minorHAnsi" w:hAnsiTheme="minorHAnsi" w:cstheme="minorHAnsi"/>
          <w:lang w:val="en-GB"/>
        </w:rPr>
        <w:t xml:space="preserve"> </w:t>
      </w:r>
      <w:r w:rsidR="005B1F68">
        <w:rPr>
          <w:rFonts w:ascii="Arial" w:hAnsi="Arial" w:cs="Arial"/>
          <w:color w:val="222222"/>
          <w:sz w:val="20"/>
          <w:szCs w:val="20"/>
          <w:shd w:val="clear" w:color="auto" w:fill="FFFFFF"/>
        </w:rPr>
        <w:t>Li, D., Hao, S., Halfond, W. G., &amp; Govindan, R. (2013, July). Calculating source line level energy information for android applications. In </w:t>
      </w:r>
      <w:r w:rsidR="005B1F68">
        <w:rPr>
          <w:rFonts w:ascii="Arial" w:hAnsi="Arial" w:cs="Arial"/>
          <w:i/>
          <w:iCs/>
          <w:color w:val="222222"/>
          <w:sz w:val="20"/>
          <w:szCs w:val="20"/>
          <w:shd w:val="clear" w:color="auto" w:fill="FFFFFF"/>
        </w:rPr>
        <w:t>Proceedings of the 2013 International Symposium on Software Testing and Analysis</w:t>
      </w:r>
      <w:r w:rsidR="005B1F68">
        <w:rPr>
          <w:rFonts w:ascii="Arial" w:hAnsi="Arial" w:cs="Arial"/>
          <w:color w:val="222222"/>
          <w:sz w:val="20"/>
          <w:szCs w:val="20"/>
          <w:shd w:val="clear" w:color="auto" w:fill="FFFFFF"/>
        </w:rPr>
        <w:t> (pp. 78-89).</w:t>
      </w:r>
    </w:p>
    <w:p w14:paraId="102FEE52" w14:textId="77777777" w:rsidR="005B1F68" w:rsidRPr="005B1F68" w:rsidRDefault="005B1F68" w:rsidP="005B1F68">
      <w:pPr>
        <w:pStyle w:val="Reference"/>
        <w:rPr>
          <w:rFonts w:asciiTheme="minorHAnsi" w:hAnsiTheme="minorHAnsi" w:cstheme="minorHAnsi"/>
          <w:color w:val="0000FF" w:themeColor="hyperlink"/>
          <w:u w:val="single"/>
          <w:lang w:val="en-GB"/>
        </w:rPr>
      </w:pPr>
    </w:p>
    <w:p w14:paraId="5E3D664E" w14:textId="4EDC6391" w:rsidR="000436DF" w:rsidRPr="00972E15" w:rsidRDefault="000436DF" w:rsidP="005B1F68">
      <w:pPr>
        <w:pStyle w:val="Reference"/>
        <w:jc w:val="left"/>
        <w:rPr>
          <w:lang w:val="en-GB"/>
        </w:rPr>
      </w:pPr>
      <w:r w:rsidRPr="005B1F68">
        <w:rPr>
          <w:lang w:val="en-GB"/>
        </w:rPr>
        <w:t>[ECEMAAUFS]</w:t>
      </w:r>
      <w:r w:rsidR="005B1F68" w:rsidRPr="005B1F68">
        <w:rPr>
          <w:rFonts w:ascii="Arial" w:hAnsi="Arial" w:cs="Arial"/>
          <w:color w:val="222222"/>
          <w:sz w:val="20"/>
          <w:szCs w:val="20"/>
          <w:shd w:val="clear" w:color="auto" w:fill="FFFFFF"/>
        </w:rPr>
        <w:t xml:space="preserve"> </w:t>
      </w:r>
      <w:r w:rsidR="005B1F68">
        <w:rPr>
          <w:rFonts w:ascii="Arial" w:hAnsi="Arial" w:cs="Arial"/>
          <w:color w:val="222222"/>
          <w:sz w:val="20"/>
          <w:szCs w:val="20"/>
          <w:shd w:val="clear" w:color="auto" w:fill="FFFFFF"/>
        </w:rPr>
        <w:t>Wilke, C., Richly, S., Götz, S., Piechnick, C., &amp; Aßmann, U. (2013, August). Energy consumption and efficiency in mobile applications: A user feedback study. In </w:t>
      </w:r>
      <w:r w:rsidR="005B1F68">
        <w:rPr>
          <w:rFonts w:ascii="Arial" w:hAnsi="Arial" w:cs="Arial"/>
          <w:i/>
          <w:iCs/>
          <w:color w:val="222222"/>
          <w:sz w:val="20"/>
          <w:szCs w:val="20"/>
          <w:shd w:val="clear" w:color="auto" w:fill="FFFFFF"/>
        </w:rPr>
        <w:t>2013 IEEE International Conference on Green Computing and Communications and IEEE Internet of Things and IEEE Cyber, Physical and Social Computing</w:t>
      </w:r>
      <w:r w:rsidR="005B1F68">
        <w:rPr>
          <w:rFonts w:ascii="Arial" w:hAnsi="Arial" w:cs="Arial"/>
          <w:color w:val="222222"/>
          <w:sz w:val="20"/>
          <w:szCs w:val="20"/>
          <w:shd w:val="clear" w:color="auto" w:fill="FFFFFF"/>
        </w:rPr>
        <w:t> (pp. 134-141). IEEE.</w:t>
      </w:r>
    </w:p>
    <w:p w14:paraId="79D6C844" w14:textId="77777777" w:rsidR="00675F96" w:rsidRPr="00675F96" w:rsidRDefault="00675F96" w:rsidP="00675F96">
      <w:pPr>
        <w:rPr>
          <w:lang w:val="pt-PT"/>
        </w:rPr>
      </w:pPr>
    </w:p>
    <w:p w14:paraId="397675BB" w14:textId="27EBE9D9" w:rsidR="00E75F1C" w:rsidRDefault="00E75F1C" w:rsidP="00E75F1C">
      <w:pPr>
        <w:pStyle w:val="Heading1"/>
      </w:pPr>
      <w:bookmarkStart w:id="187" w:name="_Toc170506663"/>
      <w:bookmarkStart w:id="188" w:name="_Hlk55581217"/>
      <w:r>
        <w:lastRenderedPageBreak/>
        <w:t xml:space="preserve">Anexo </w:t>
      </w:r>
      <w:r w:rsidR="00D24BCD">
        <w:t>1</w:t>
      </w:r>
      <w:r>
        <w:t xml:space="preserve"> –</w:t>
      </w:r>
      <w:r w:rsidR="00C42887">
        <w:t xml:space="preserve"> Indicações de</w:t>
      </w:r>
      <w:r>
        <w:t xml:space="preserve"> </w:t>
      </w:r>
      <w:r w:rsidR="00C42887">
        <w:t>p</w:t>
      </w:r>
      <w:r>
        <w:t>rogresso de Trabalho</w:t>
      </w:r>
      <w:bookmarkEnd w:id="187"/>
      <w:r>
        <w:t xml:space="preserve"> </w:t>
      </w:r>
    </w:p>
    <w:p w14:paraId="1055D1F9" w14:textId="3AC5B365" w:rsidR="00C42887" w:rsidRDefault="00C42887" w:rsidP="00C42887">
      <w:pPr>
        <w:rPr>
          <w:lang w:val="pt-PT"/>
        </w:rPr>
      </w:pPr>
      <w:r>
        <w:rPr>
          <w:lang w:val="pt-PT"/>
        </w:rPr>
        <w:t xml:space="preserve">Neste momento estamos na fase 2 </w:t>
      </w:r>
      <w:r w:rsidR="00FF250D">
        <w:rPr>
          <w:lang w:val="pt-PT"/>
        </w:rPr>
        <w:t>intermédio 1º semestre</w:t>
      </w:r>
      <w:r>
        <w:rPr>
          <w:lang w:val="pt-PT"/>
        </w:rPr>
        <w:t xml:space="preserve">, já fizemos a configuração do ambiente de testes e </w:t>
      </w:r>
      <w:r w:rsidR="00FF250D">
        <w:rPr>
          <w:lang w:val="pt-PT"/>
        </w:rPr>
        <w:t>também</w:t>
      </w:r>
      <w:r>
        <w:rPr>
          <w:lang w:val="pt-PT"/>
        </w:rPr>
        <w:t xml:space="preserve"> o desenvolvimento preliminar, estamos a ter algumas dificuldades na execução dos testes fazendo com que a sua recolha se torne mais </w:t>
      </w:r>
      <w:r w:rsidR="00FF250D">
        <w:rPr>
          <w:lang w:val="pt-PT"/>
        </w:rPr>
        <w:t>difícil</w:t>
      </w:r>
      <w:r>
        <w:rPr>
          <w:lang w:val="pt-PT"/>
        </w:rPr>
        <w:t xml:space="preserve">, consequentemente os dados e análises no relatório sejam mais </w:t>
      </w:r>
      <w:r w:rsidR="00FF250D">
        <w:rPr>
          <w:lang w:val="pt-PT"/>
        </w:rPr>
        <w:t>difícil</w:t>
      </w:r>
      <w:r>
        <w:rPr>
          <w:lang w:val="pt-PT"/>
        </w:rPr>
        <w:t xml:space="preserve"> de os conseguir. </w:t>
      </w:r>
      <w:r w:rsidR="00FF250D">
        <w:rPr>
          <w:lang w:val="pt-PT"/>
        </w:rPr>
        <w:t>Apesar das dificuldades</w:t>
      </w:r>
      <w:r>
        <w:rPr>
          <w:lang w:val="pt-PT"/>
        </w:rPr>
        <w:t xml:space="preserve"> conseguimos ver no calendário </w:t>
      </w:r>
      <w:r w:rsidR="00FF250D">
        <w:rPr>
          <w:lang w:val="pt-PT"/>
        </w:rPr>
        <w:t>G</w:t>
      </w:r>
      <w:r>
        <w:rPr>
          <w:lang w:val="pt-PT"/>
        </w:rPr>
        <w:t>antt que conseguimos completar todas as tarefas da 1º fase com sucesso.</w:t>
      </w:r>
    </w:p>
    <w:p w14:paraId="60330F49" w14:textId="77777777" w:rsidR="00913C7E" w:rsidRDefault="00913C7E" w:rsidP="00C42887">
      <w:pPr>
        <w:rPr>
          <w:lang w:val="pt-PT"/>
        </w:rPr>
      </w:pPr>
    </w:p>
    <w:p w14:paraId="0CD5DD0B" w14:textId="77777777" w:rsidR="00C81A96" w:rsidRDefault="004B79BA" w:rsidP="00C81A96">
      <w:pPr>
        <w:keepNext/>
      </w:pPr>
      <w:r w:rsidRPr="004B79BA">
        <w:rPr>
          <w:noProof/>
        </w:rPr>
        <w:drawing>
          <wp:inline distT="0" distB="0" distL="0" distR="0" wp14:anchorId="52FC7950" wp14:editId="198B257E">
            <wp:extent cx="5400675" cy="3220720"/>
            <wp:effectExtent l="0" t="0" r="9525" b="0"/>
            <wp:docPr id="1482519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9303" name="Picture 1" descr="A screen shot of a computer program&#10;&#10;Description automatically generated"/>
                    <pic:cNvPicPr/>
                  </pic:nvPicPr>
                  <pic:blipFill>
                    <a:blip r:embed="rId81"/>
                    <a:stretch>
                      <a:fillRect/>
                    </a:stretch>
                  </pic:blipFill>
                  <pic:spPr>
                    <a:xfrm>
                      <a:off x="0" y="0"/>
                      <a:ext cx="5400675" cy="3220720"/>
                    </a:xfrm>
                    <a:prstGeom prst="rect">
                      <a:avLst/>
                    </a:prstGeom>
                  </pic:spPr>
                </pic:pic>
              </a:graphicData>
            </a:graphic>
          </wp:inline>
        </w:drawing>
      </w:r>
    </w:p>
    <w:p w14:paraId="6CBDFF99" w14:textId="2CB64554" w:rsidR="00B402D7" w:rsidRPr="00C81A96" w:rsidRDefault="00C81A96" w:rsidP="00C81A96">
      <w:pPr>
        <w:pStyle w:val="Caption"/>
        <w:jc w:val="both"/>
        <w:rPr>
          <w:lang w:val="pt-PT"/>
        </w:rPr>
      </w:pPr>
      <w:bookmarkStart w:id="189" w:name="_Toc170506733"/>
      <w:r w:rsidRPr="00C81A96">
        <w:rPr>
          <w:lang w:val="pt-PT"/>
        </w:rPr>
        <w:t xml:space="preserve">Figura </w:t>
      </w:r>
      <w:r>
        <w:fldChar w:fldCharType="begin"/>
      </w:r>
      <w:r w:rsidRPr="00C81A96">
        <w:rPr>
          <w:lang w:val="pt-PT"/>
        </w:rPr>
        <w:instrText xml:space="preserve"> SEQ Figura \* ARABIC </w:instrText>
      </w:r>
      <w:r>
        <w:fldChar w:fldCharType="separate"/>
      </w:r>
      <w:r w:rsidR="007F337F">
        <w:rPr>
          <w:noProof/>
          <w:lang w:val="pt-PT"/>
        </w:rPr>
        <w:t>69</w:t>
      </w:r>
      <w:r>
        <w:fldChar w:fldCharType="end"/>
      </w:r>
      <w:r w:rsidRPr="00C81A96">
        <w:rPr>
          <w:lang w:val="pt-PT"/>
        </w:rPr>
        <w:t>-Metódo de teste da lanterna</w:t>
      </w:r>
      <w:bookmarkEnd w:id="189"/>
    </w:p>
    <w:p w14:paraId="5F4030CB" w14:textId="75E4BB03" w:rsidR="00913C7E" w:rsidRPr="00B402D7" w:rsidRDefault="00913C7E" w:rsidP="00B402D7">
      <w:pPr>
        <w:pStyle w:val="Caption"/>
        <w:jc w:val="both"/>
        <w:rPr>
          <w:lang w:val="pt-PT"/>
        </w:rPr>
      </w:pPr>
    </w:p>
    <w:p w14:paraId="67DEAD55" w14:textId="42FE9F25" w:rsidR="00913C7E" w:rsidRDefault="00913C7E" w:rsidP="00913C7E">
      <w:pPr>
        <w:pStyle w:val="Caption"/>
        <w:jc w:val="both"/>
        <w:rPr>
          <w:lang w:val="pt-BR"/>
        </w:rPr>
      </w:pPr>
    </w:p>
    <w:p w14:paraId="021267F9" w14:textId="77777777" w:rsidR="00913C7E" w:rsidRDefault="00913C7E" w:rsidP="00913C7E">
      <w:pPr>
        <w:rPr>
          <w:lang w:val="pt-BR"/>
        </w:rPr>
      </w:pPr>
    </w:p>
    <w:p w14:paraId="0EB6A7F3" w14:textId="0141E4FF" w:rsidR="00C42887" w:rsidRDefault="00913C7E" w:rsidP="00C42887">
      <w:pPr>
        <w:rPr>
          <w:lang w:val="pt-BR"/>
        </w:rPr>
      </w:pPr>
      <w:r>
        <w:rPr>
          <w:lang w:val="pt-BR"/>
        </w:rPr>
        <w:t xml:space="preserve">Conseguimos criar uma das funções de teste, por exemplo esta função faz com que a lanterna ligue durante 15 segundos e desligue, </w:t>
      </w:r>
      <w:r w:rsidR="002A7C05">
        <w:rPr>
          <w:lang w:val="pt-BR"/>
        </w:rPr>
        <w:t xml:space="preserve">entre cada teste existe uma espera de 15 segundos, este é 1 dos testes que conseguimos executar com sucesso </w:t>
      </w:r>
      <w:r w:rsidR="00FF250D">
        <w:rPr>
          <w:lang w:val="pt-BR"/>
        </w:rPr>
        <w:t>e</w:t>
      </w:r>
      <w:r w:rsidR="002A7C05">
        <w:rPr>
          <w:lang w:val="pt-BR"/>
        </w:rPr>
        <w:t xml:space="preserve"> </w:t>
      </w:r>
      <w:r w:rsidR="0056232E">
        <w:rPr>
          <w:lang w:val="pt-BR"/>
        </w:rPr>
        <w:t>recolher os dados que indicam o desgaste da bateria.</w:t>
      </w:r>
      <w:r w:rsidR="009B00BB">
        <w:rPr>
          <w:lang w:val="pt-BR"/>
        </w:rPr>
        <w:t xml:space="preserve"> Apesar de termos conseguidos fazer este teste ainda estamos a tentar resolver os outros testes que têm um nível de complexidade mais </w:t>
      </w:r>
      <w:r w:rsidR="00FF250D">
        <w:rPr>
          <w:lang w:val="pt-BR"/>
        </w:rPr>
        <w:t>avançada</w:t>
      </w:r>
      <w:r w:rsidR="00DC1475">
        <w:rPr>
          <w:lang w:val="pt-BR"/>
        </w:rPr>
        <w:t>.</w:t>
      </w:r>
    </w:p>
    <w:p w14:paraId="1514191D" w14:textId="77777777" w:rsidR="00CF6856" w:rsidRDefault="00CF6856" w:rsidP="00C42887">
      <w:pPr>
        <w:rPr>
          <w:lang w:val="pt-BR"/>
        </w:rPr>
      </w:pPr>
    </w:p>
    <w:p w14:paraId="0EEE3807" w14:textId="7F98697F" w:rsidR="00FF250D" w:rsidRDefault="00CF6856" w:rsidP="00C42887">
      <w:pPr>
        <w:rPr>
          <w:lang w:val="pt-PT"/>
        </w:rPr>
      </w:pPr>
      <w:r>
        <w:rPr>
          <w:lang w:val="pt-PT"/>
        </w:rPr>
        <w:t xml:space="preserve">Neste momento estamos na fase Intercalar do 2º semestre, conseguimos resolver todos os nossos problemas em relação aos testes efetuados para comprovar o consumo do brilho do ecrã numa atividade diária como é o caso de visualizar um vídeo no Youtube. </w:t>
      </w:r>
    </w:p>
    <w:p w14:paraId="6407A5C5" w14:textId="77777777" w:rsidR="00A46F17" w:rsidRDefault="00A46F17" w:rsidP="00C42887">
      <w:pPr>
        <w:rPr>
          <w:lang w:val="pt-PT"/>
        </w:rPr>
      </w:pPr>
    </w:p>
    <w:p w14:paraId="211EED17" w14:textId="77777777" w:rsidR="00C81A96" w:rsidRDefault="00A46F17" w:rsidP="00C81A96">
      <w:pPr>
        <w:keepNext/>
      </w:pPr>
      <w:r w:rsidRPr="00A46F17">
        <w:rPr>
          <w:noProof/>
          <w:lang w:val="pt-PT"/>
        </w:rPr>
        <w:lastRenderedPageBreak/>
        <w:drawing>
          <wp:inline distT="0" distB="0" distL="0" distR="0" wp14:anchorId="47C519F1" wp14:editId="09F46073">
            <wp:extent cx="5400675" cy="3455035"/>
            <wp:effectExtent l="0" t="0" r="9525" b="0"/>
            <wp:docPr id="141273574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5743" name="Imagem 1" descr="Uma imagem com texto, captura de ecrã, software&#10;&#10;Descrição gerada automaticamente"/>
                    <pic:cNvPicPr/>
                  </pic:nvPicPr>
                  <pic:blipFill>
                    <a:blip r:embed="rId82"/>
                    <a:stretch>
                      <a:fillRect/>
                    </a:stretch>
                  </pic:blipFill>
                  <pic:spPr>
                    <a:xfrm>
                      <a:off x="0" y="0"/>
                      <a:ext cx="5400675" cy="3455035"/>
                    </a:xfrm>
                    <a:prstGeom prst="rect">
                      <a:avLst/>
                    </a:prstGeom>
                  </pic:spPr>
                </pic:pic>
              </a:graphicData>
            </a:graphic>
          </wp:inline>
        </w:drawing>
      </w:r>
    </w:p>
    <w:p w14:paraId="7BF8DF4F" w14:textId="7F6731D2" w:rsidR="00B402D7" w:rsidRPr="00C81A96" w:rsidRDefault="00C81A96" w:rsidP="00C81A96">
      <w:pPr>
        <w:pStyle w:val="Caption"/>
        <w:jc w:val="both"/>
        <w:rPr>
          <w:lang w:val="pt-PT"/>
        </w:rPr>
      </w:pPr>
      <w:bookmarkStart w:id="190" w:name="_Toc170506734"/>
      <w:r w:rsidRPr="00C81A96">
        <w:rPr>
          <w:lang w:val="pt-PT"/>
        </w:rPr>
        <w:t xml:space="preserve">Figura </w:t>
      </w:r>
      <w:r>
        <w:fldChar w:fldCharType="begin"/>
      </w:r>
      <w:r w:rsidRPr="00C81A96">
        <w:rPr>
          <w:lang w:val="pt-PT"/>
        </w:rPr>
        <w:instrText xml:space="preserve"> SEQ Figura \* ARABIC </w:instrText>
      </w:r>
      <w:r>
        <w:fldChar w:fldCharType="separate"/>
      </w:r>
      <w:r w:rsidR="007F337F">
        <w:rPr>
          <w:noProof/>
          <w:lang w:val="pt-PT"/>
        </w:rPr>
        <w:t>70</w:t>
      </w:r>
      <w:r>
        <w:fldChar w:fldCharType="end"/>
      </w:r>
      <w:r w:rsidRPr="00C81A96">
        <w:rPr>
          <w:lang w:val="pt-PT"/>
        </w:rPr>
        <w:t xml:space="preserve"> - Metódo Youtube</w:t>
      </w:r>
      <w:bookmarkEnd w:id="190"/>
    </w:p>
    <w:p w14:paraId="74BBDE1D" w14:textId="20A5765E" w:rsidR="00A46F17" w:rsidRDefault="00A46F17" w:rsidP="00A46F17">
      <w:pPr>
        <w:pStyle w:val="Caption"/>
        <w:jc w:val="both"/>
        <w:rPr>
          <w:lang w:val="pt-BR"/>
        </w:rPr>
      </w:pPr>
    </w:p>
    <w:p w14:paraId="28D45489" w14:textId="77777777" w:rsidR="00A46F17" w:rsidRPr="00A46F17" w:rsidRDefault="00A46F17" w:rsidP="00C42887">
      <w:pPr>
        <w:rPr>
          <w:lang w:val="pt-BR"/>
        </w:rPr>
      </w:pPr>
    </w:p>
    <w:p w14:paraId="15BC993C" w14:textId="07F4DFB2" w:rsidR="00CF6856" w:rsidRDefault="00CF6856" w:rsidP="00CF6856">
      <w:pPr>
        <w:rPr>
          <w:lang w:val="pt-BR"/>
        </w:rPr>
      </w:pPr>
      <w:r>
        <w:rPr>
          <w:lang w:val="pt-BR"/>
        </w:rPr>
        <w:t>Com a recolha de dados foi possível demonstrar que podemos poupar energia ao reduzir o brilho do ecrã de forma quantitativa e qualitativa e neste momento podemos afirmar com base nos dados que os utilizadores podem economizar energia ao ajustar o brilho do ecrã para níveis mais baixos.</w:t>
      </w:r>
    </w:p>
    <w:p w14:paraId="19243E93" w14:textId="570478D1" w:rsidR="00CF6856" w:rsidRDefault="00CF6856" w:rsidP="00CF6856">
      <w:pPr>
        <w:rPr>
          <w:lang w:val="pt-BR"/>
        </w:rPr>
      </w:pPr>
      <w:r>
        <w:rPr>
          <w:lang w:val="pt-BR"/>
        </w:rPr>
        <w:t>Neste momento estamos a trabalhar simultaneamente na parte dos testes em relação ao refresh rate e das notificações</w:t>
      </w:r>
      <w:r w:rsidR="00841449">
        <w:rPr>
          <w:lang w:val="pt-BR"/>
        </w:rPr>
        <w:t>.</w:t>
      </w:r>
    </w:p>
    <w:p w14:paraId="311957B6" w14:textId="77777777" w:rsidR="00841449" w:rsidRDefault="00841449" w:rsidP="00CF6856">
      <w:pPr>
        <w:rPr>
          <w:lang w:val="pt-BR"/>
        </w:rPr>
      </w:pPr>
    </w:p>
    <w:p w14:paraId="09FD85D6" w14:textId="31A1C536" w:rsidR="001E0740" w:rsidRDefault="00841449" w:rsidP="00CF6856">
      <w:pPr>
        <w:rPr>
          <w:lang w:val="pt-PT"/>
        </w:rPr>
      </w:pPr>
      <w:r>
        <w:rPr>
          <w:lang w:val="pt-PT"/>
        </w:rPr>
        <w:t>Neste momento estamos na fase final do projecto</w:t>
      </w:r>
      <w:r w:rsidR="001E0740">
        <w:rPr>
          <w:lang w:val="pt-PT"/>
        </w:rPr>
        <w:t>, conseguimos implementar os testes em relação ao refresh rate.</w:t>
      </w:r>
    </w:p>
    <w:p w14:paraId="26208EF3" w14:textId="77777777" w:rsidR="001E0740" w:rsidRDefault="001E0740" w:rsidP="00CF6856">
      <w:pPr>
        <w:rPr>
          <w:lang w:val="pt-PT"/>
        </w:rPr>
      </w:pPr>
    </w:p>
    <w:p w14:paraId="33A02329" w14:textId="38D8A96D" w:rsidR="001E0740" w:rsidRPr="001E0740" w:rsidRDefault="001E0740" w:rsidP="00CF6856">
      <w:pPr>
        <w:rPr>
          <w:lang w:val="pt-PT"/>
        </w:rPr>
      </w:pPr>
      <w:r>
        <w:rPr>
          <w:lang w:val="pt-PT"/>
        </w:rPr>
        <w:t>Em relação aos testes referentes a notificações decidimos ir por outra via mais pertinente na nossa opinião, tentamos fazer testes referentes a google docs ou google keeps no entanto encontramos alguns obstáculos sobretudo no campo das permissões por isso acabamos por criar um ambiente controlado onde foram criadas condições para testar o Light Mode e o Dark Mode.</w:t>
      </w:r>
    </w:p>
    <w:p w14:paraId="4527A23E" w14:textId="77777777" w:rsidR="00841449" w:rsidRDefault="00841449" w:rsidP="00CF6856">
      <w:pPr>
        <w:rPr>
          <w:lang w:val="pt-BR"/>
        </w:rPr>
      </w:pPr>
    </w:p>
    <w:p w14:paraId="68B8749E" w14:textId="0F6F021E" w:rsidR="002D1446" w:rsidRPr="00E75F1C" w:rsidRDefault="002D1446" w:rsidP="00E75F1C">
      <w:pPr>
        <w:pStyle w:val="Heading1"/>
      </w:pPr>
      <w:bookmarkStart w:id="191" w:name="_Toc170506664"/>
      <w:bookmarkEnd w:id="188"/>
      <w:r w:rsidRPr="00E75F1C">
        <w:lastRenderedPageBreak/>
        <w:t>Glossário</w:t>
      </w:r>
      <w:bookmarkEnd w:id="191"/>
    </w:p>
    <w:p w14:paraId="328DE46C" w14:textId="77777777" w:rsidR="00FB47EB" w:rsidRDefault="00FB47EB" w:rsidP="00FB47EB">
      <w:pPr>
        <w:tabs>
          <w:tab w:val="left" w:pos="851"/>
        </w:tabs>
        <w:rPr>
          <w:lang w:val="pt-PT"/>
        </w:rPr>
      </w:pPr>
      <w:r>
        <w:rPr>
          <w:lang w:val="pt-PT"/>
        </w:rPr>
        <w:t>LEI</w:t>
      </w:r>
      <w:r>
        <w:rPr>
          <w:lang w:val="pt-PT"/>
        </w:rPr>
        <w:tab/>
        <w:t>Licenciatura em Engenharia Informática</w:t>
      </w:r>
    </w:p>
    <w:p w14:paraId="0880D582" w14:textId="77777777" w:rsidR="00FB47EB" w:rsidRDefault="00FB47EB" w:rsidP="00FB47EB">
      <w:pPr>
        <w:tabs>
          <w:tab w:val="left" w:pos="851"/>
        </w:tabs>
        <w:rPr>
          <w:lang w:val="pt-PT"/>
        </w:rPr>
      </w:pPr>
      <w:r>
        <w:rPr>
          <w:lang w:val="pt-PT"/>
        </w:rPr>
        <w:t>LIG</w:t>
      </w:r>
      <w:r>
        <w:rPr>
          <w:lang w:val="pt-PT"/>
        </w:rPr>
        <w:tab/>
        <w:t>Licenciatura em Informática de Gestão</w:t>
      </w:r>
    </w:p>
    <w:p w14:paraId="102F77CE" w14:textId="77733A2A" w:rsidR="00FB47EB" w:rsidRDefault="00FB47EB" w:rsidP="00FB47EB">
      <w:pPr>
        <w:tabs>
          <w:tab w:val="left" w:pos="851"/>
        </w:tabs>
        <w:rPr>
          <w:lang w:val="pt-PT"/>
        </w:rPr>
      </w:pPr>
      <w:r>
        <w:rPr>
          <w:lang w:val="pt-PT"/>
        </w:rPr>
        <w:t>TFC</w:t>
      </w:r>
      <w:r>
        <w:rPr>
          <w:lang w:val="pt-PT"/>
        </w:rPr>
        <w:tab/>
        <w:t>Trabalho Final de Curso</w:t>
      </w:r>
    </w:p>
    <w:p w14:paraId="5CB7787C" w14:textId="6A28F126" w:rsidR="00B4693D" w:rsidRDefault="00B4693D" w:rsidP="00FB47EB">
      <w:pPr>
        <w:tabs>
          <w:tab w:val="left" w:pos="851"/>
        </w:tabs>
        <w:rPr>
          <w:lang w:val="pt-PT"/>
        </w:rPr>
      </w:pPr>
      <w:r>
        <w:rPr>
          <w:lang w:val="pt-PT"/>
        </w:rPr>
        <w:t xml:space="preserve">ADB   </w:t>
      </w:r>
      <w:r>
        <w:rPr>
          <w:lang w:val="pt-PT"/>
        </w:rPr>
        <w:tab/>
      </w:r>
      <w:r w:rsidRPr="00B4693D">
        <w:rPr>
          <w:lang w:val="pt-PT"/>
        </w:rPr>
        <w:t>Android Debug Bridge</w:t>
      </w:r>
    </w:p>
    <w:p w14:paraId="5D3EE997" w14:textId="012460DF" w:rsidR="00B4693D" w:rsidRPr="00574886" w:rsidRDefault="00B4693D" w:rsidP="00FB47EB">
      <w:pPr>
        <w:tabs>
          <w:tab w:val="left" w:pos="851"/>
        </w:tabs>
        <w:rPr>
          <w:lang w:val="en-GB"/>
        </w:rPr>
      </w:pPr>
      <w:r w:rsidRPr="00574886">
        <w:rPr>
          <w:lang w:val="en-GB"/>
        </w:rPr>
        <w:t xml:space="preserve">SDK </w:t>
      </w:r>
      <w:r w:rsidRPr="00574886">
        <w:rPr>
          <w:lang w:val="en-GB"/>
        </w:rPr>
        <w:tab/>
        <w:t>Software Development Kit</w:t>
      </w:r>
    </w:p>
    <w:p w14:paraId="3362177B" w14:textId="0D89D792" w:rsidR="00B4693D" w:rsidRPr="00574886" w:rsidRDefault="00B4693D" w:rsidP="00FB47EB">
      <w:pPr>
        <w:tabs>
          <w:tab w:val="left" w:pos="851"/>
        </w:tabs>
        <w:rPr>
          <w:lang w:val="en-GB"/>
        </w:rPr>
      </w:pPr>
      <w:r w:rsidRPr="00574886">
        <w:rPr>
          <w:lang w:val="en-GB"/>
        </w:rPr>
        <w:t xml:space="preserve">IDE </w:t>
      </w:r>
      <w:r w:rsidRPr="00574886">
        <w:rPr>
          <w:lang w:val="en-GB"/>
        </w:rPr>
        <w:tab/>
        <w:t>Integrated Development Environment</w:t>
      </w:r>
    </w:p>
    <w:p w14:paraId="1A8B65B4" w14:textId="77777777" w:rsidR="00FB47EB" w:rsidRPr="00574886" w:rsidRDefault="00FB47EB" w:rsidP="00FB47EB">
      <w:pPr>
        <w:tabs>
          <w:tab w:val="left" w:pos="851"/>
        </w:tabs>
        <w:rPr>
          <w:lang w:val="en-GB"/>
        </w:rPr>
      </w:pPr>
    </w:p>
    <w:p w14:paraId="0813D841" w14:textId="77777777" w:rsidR="00FB47EB" w:rsidRPr="00574886" w:rsidRDefault="00FB47EB" w:rsidP="00FB47EB">
      <w:pPr>
        <w:tabs>
          <w:tab w:val="left" w:pos="851"/>
        </w:tabs>
        <w:rPr>
          <w:lang w:val="en-GB"/>
        </w:rPr>
      </w:pPr>
    </w:p>
    <w:p w14:paraId="7C5BF4D9" w14:textId="77777777" w:rsidR="00FB47EB" w:rsidRPr="00574886" w:rsidRDefault="00FB47EB" w:rsidP="00FB47EB">
      <w:pPr>
        <w:tabs>
          <w:tab w:val="left" w:pos="851"/>
        </w:tabs>
        <w:rPr>
          <w:lang w:val="en-GB"/>
        </w:rPr>
      </w:pPr>
    </w:p>
    <w:p w14:paraId="6ECD34B8" w14:textId="77777777" w:rsidR="00FB47EB" w:rsidRPr="00574886" w:rsidRDefault="00FB47EB" w:rsidP="00FB47EB">
      <w:pPr>
        <w:tabs>
          <w:tab w:val="left" w:pos="851"/>
        </w:tabs>
        <w:rPr>
          <w:lang w:val="en-GB"/>
        </w:rPr>
      </w:pPr>
    </w:p>
    <w:p w14:paraId="516C7BD7" w14:textId="77777777" w:rsidR="00FB47EB" w:rsidRPr="00574886" w:rsidRDefault="00FB47EB" w:rsidP="00FB47EB">
      <w:pPr>
        <w:tabs>
          <w:tab w:val="left" w:pos="851"/>
        </w:tabs>
        <w:rPr>
          <w:lang w:val="en-GB"/>
        </w:rPr>
      </w:pPr>
    </w:p>
    <w:p w14:paraId="518BA0A3" w14:textId="49D7D0D4" w:rsidR="00FB47EB" w:rsidRPr="00574886" w:rsidRDefault="00FB47EB" w:rsidP="00FB47EB">
      <w:pPr>
        <w:tabs>
          <w:tab w:val="left" w:pos="851"/>
        </w:tabs>
        <w:rPr>
          <w:lang w:val="en-GB"/>
        </w:rPr>
      </w:pPr>
    </w:p>
    <w:sectPr w:rsidR="00FB47EB" w:rsidRPr="00574886" w:rsidSect="008122F5">
      <w:headerReference w:type="default" r:id="rId83"/>
      <w:pgSz w:w="11907" w:h="16839" w:code="9"/>
      <w:pgMar w:top="1417" w:right="1701"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4B306" w14:textId="77777777" w:rsidR="00403BF7" w:rsidRDefault="00403BF7" w:rsidP="009B3D40">
      <w:r>
        <w:separator/>
      </w:r>
    </w:p>
  </w:endnote>
  <w:endnote w:type="continuationSeparator" w:id="0">
    <w:p w14:paraId="5E96E1DE" w14:textId="77777777" w:rsidR="00403BF7" w:rsidRDefault="00403BF7" w:rsidP="009B3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yriad Pro Cond">
    <w:panose1 w:val="00000000000000000000"/>
    <w:charset w:val="00"/>
    <w:family w:val="swiss"/>
    <w:notTrueType/>
    <w:pitch w:val="variable"/>
    <w:sig w:usb0="A00002AF"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aramond">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nux Libertine">
    <w:altName w:val="Cambria"/>
    <w:charset w:val="00"/>
    <w:family w:val="auto"/>
    <w:pitch w:val="variable"/>
    <w:sig w:usb0="00000000"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944BF" w14:textId="07FCD159" w:rsidR="00482F95" w:rsidRPr="0050332B" w:rsidRDefault="00482F95" w:rsidP="00F14C4C">
    <w:pPr>
      <w:pStyle w:val="Footer"/>
      <w:pBdr>
        <w:top w:val="single" w:sz="4" w:space="1" w:color="002060"/>
      </w:pBdr>
      <w:rPr>
        <w:color w:val="002060"/>
      </w:rPr>
    </w:pPr>
  </w:p>
  <w:p w14:paraId="69E76658" w14:textId="77777777" w:rsidR="00482F95" w:rsidRDefault="00482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21010D" w14:textId="77777777" w:rsidR="00403BF7" w:rsidRDefault="00403BF7" w:rsidP="009B3D40">
      <w:r>
        <w:separator/>
      </w:r>
    </w:p>
  </w:footnote>
  <w:footnote w:type="continuationSeparator" w:id="0">
    <w:p w14:paraId="4E6F1927" w14:textId="77777777" w:rsidR="00403BF7" w:rsidRDefault="00403BF7" w:rsidP="009B3D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28877" w14:textId="3F39EDDC" w:rsidR="00EC0699" w:rsidRPr="00F14C4C" w:rsidRDefault="00EC0699" w:rsidP="00877B6E">
    <w:pPr>
      <w:pStyle w:val="Header"/>
      <w:pBdr>
        <w:bottom w:val="single" w:sz="4" w:space="1" w:color="auto"/>
      </w:pBdr>
      <w:rPr>
        <w:i/>
        <w:lang w:val="pt-PT"/>
      </w:rPr>
    </w:pPr>
    <w:r w:rsidRPr="00F14C4C">
      <w:rPr>
        <w:i/>
        <w:lang w:val="pt-PT"/>
      </w:rPr>
      <w:t>O que usuários podem fazer para economizar energia?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FE0F9" w14:textId="6F2CC90D" w:rsidR="00482F95" w:rsidRPr="00D93157" w:rsidRDefault="00F14C4C" w:rsidP="00F14C4C">
    <w:pPr>
      <w:pStyle w:val="Header"/>
      <w:pBdr>
        <w:bottom w:val="single" w:sz="4" w:space="1" w:color="auto"/>
      </w:pBdr>
      <w:rPr>
        <w:i/>
        <w:lang w:val="pt-PT"/>
      </w:rPr>
    </w:pPr>
    <w:r w:rsidRPr="00EC0699">
      <w:rPr>
        <w:i/>
        <w:lang w:val="pt-PT"/>
      </w:rPr>
      <w:t xml:space="preserve">O </w:t>
    </w:r>
    <w:r w:rsidRPr="00EC0699">
      <w:rPr>
        <w:i/>
        <w:lang w:val="pt-PT"/>
      </w:rPr>
      <w:t>que usuários podem fazer para economizar energia?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2F529" w14:textId="77777777" w:rsidR="00C211C9" w:rsidRPr="00F14C4C" w:rsidRDefault="00C211C9" w:rsidP="00C211C9">
    <w:pPr>
      <w:pStyle w:val="Header"/>
      <w:pBdr>
        <w:bottom w:val="single" w:sz="4" w:space="1" w:color="auto"/>
      </w:pBdr>
      <w:rPr>
        <w:i/>
        <w:lang w:val="pt-PT"/>
      </w:rPr>
    </w:pPr>
    <w:r w:rsidRPr="00F14C4C">
      <w:rPr>
        <w:i/>
        <w:lang w:val="pt-PT"/>
      </w:rPr>
      <w:t xml:space="preserve">O </w:t>
    </w:r>
    <w:r w:rsidRPr="00F14C4C">
      <w:rPr>
        <w:i/>
        <w:lang w:val="pt-PT"/>
      </w:rPr>
      <w:t>que usuários podem fazer para economizar energia?</w:t>
    </w:r>
  </w:p>
  <w:p w14:paraId="5C78B49E" w14:textId="495265AA" w:rsidR="00877B6E" w:rsidRPr="00C211C9" w:rsidRDefault="00877B6E" w:rsidP="00C211C9">
    <w:pPr>
      <w:pStyle w:val="Header"/>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10D0B"/>
    <w:multiLevelType w:val="hybridMultilevel"/>
    <w:tmpl w:val="0B1A4C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88799D"/>
    <w:multiLevelType w:val="hybridMultilevel"/>
    <w:tmpl w:val="235259F6"/>
    <w:lvl w:ilvl="0" w:tplc="B0D8DA8E">
      <w:numFmt w:val="bullet"/>
      <w:lvlText w:val=""/>
      <w:lvlJc w:val="left"/>
      <w:pPr>
        <w:ind w:left="502" w:hanging="360"/>
      </w:pPr>
      <w:rPr>
        <w:rFonts w:ascii="Wingdings" w:eastAsiaTheme="minorHAnsi" w:hAnsi="Wingdings"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22320445"/>
    <w:multiLevelType w:val="multilevel"/>
    <w:tmpl w:val="FF70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3A0DB7"/>
    <w:multiLevelType w:val="hybridMultilevel"/>
    <w:tmpl w:val="9F18F2DE"/>
    <w:lvl w:ilvl="0" w:tplc="08160001">
      <w:start w:val="1"/>
      <w:numFmt w:val="bullet"/>
      <w:lvlText w:val=""/>
      <w:lvlJc w:val="left"/>
      <w:pPr>
        <w:ind w:left="770" w:hanging="360"/>
      </w:pPr>
      <w:rPr>
        <w:rFonts w:ascii="Symbol" w:hAnsi="Symbol" w:hint="default"/>
      </w:rPr>
    </w:lvl>
    <w:lvl w:ilvl="1" w:tplc="08160003" w:tentative="1">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4" w15:restartNumberingAfterBreak="0">
    <w:nsid w:val="353444F4"/>
    <w:multiLevelType w:val="hybridMultilevel"/>
    <w:tmpl w:val="209AF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D94D4E"/>
    <w:multiLevelType w:val="multilevel"/>
    <w:tmpl w:val="EC7AA27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46" w:hanging="576"/>
      </w:pPr>
      <w:rPr>
        <w:rFonts w:hint="default"/>
        <w:lang w:val="pt-P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864" w:hanging="864"/>
      </w:pPr>
      <w:rPr>
        <w:rFonts w:hint="default"/>
        <w:b/>
        <w:bCs w:val="0"/>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5379168C"/>
    <w:multiLevelType w:val="hybridMultilevel"/>
    <w:tmpl w:val="7F9ADD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5B70AF5"/>
    <w:multiLevelType w:val="hybridMultilevel"/>
    <w:tmpl w:val="13203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CCD1B4A"/>
    <w:multiLevelType w:val="multilevel"/>
    <w:tmpl w:val="E4C6FAB8"/>
    <w:lvl w:ilvl="0">
      <w:start w:val="1"/>
      <w:numFmt w:val="bullet"/>
      <w:lvlText w:val=""/>
      <w:lvlJc w:val="left"/>
      <w:pPr>
        <w:tabs>
          <w:tab w:val="num" w:pos="720"/>
        </w:tabs>
        <w:ind w:left="720" w:hanging="360"/>
      </w:pPr>
      <w:rPr>
        <w:rFonts w:ascii="Symbol" w:hAnsi="Symbol" w:hint="default"/>
        <w:sz w:val="20"/>
        <w:lang w:val="pt-PT"/>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8056594">
    <w:abstractNumId w:val="3"/>
  </w:num>
  <w:num w:numId="2" w16cid:durableId="216163028">
    <w:abstractNumId w:val="5"/>
  </w:num>
  <w:num w:numId="3" w16cid:durableId="1904024533">
    <w:abstractNumId w:val="5"/>
  </w:num>
  <w:num w:numId="4" w16cid:durableId="1885024057">
    <w:abstractNumId w:val="5"/>
  </w:num>
  <w:num w:numId="5" w16cid:durableId="1044451743">
    <w:abstractNumId w:val="6"/>
  </w:num>
  <w:num w:numId="6" w16cid:durableId="1904440049">
    <w:abstractNumId w:val="7"/>
  </w:num>
  <w:num w:numId="7" w16cid:durableId="1916891376">
    <w:abstractNumId w:val="0"/>
  </w:num>
  <w:num w:numId="8" w16cid:durableId="941886601">
    <w:abstractNumId w:val="8"/>
  </w:num>
  <w:num w:numId="9" w16cid:durableId="30694153">
    <w:abstractNumId w:val="4"/>
  </w:num>
  <w:num w:numId="10" w16cid:durableId="1183785290">
    <w:abstractNumId w:val="1"/>
  </w:num>
  <w:num w:numId="11" w16cid:durableId="1653487677">
    <w:abstractNumId w:val="5"/>
    <w:lvlOverride w:ilvl="0">
      <w:startOverride w:val="5"/>
    </w:lvlOverride>
    <w:lvlOverride w:ilvl="1">
      <w:startOverride w:val="2"/>
    </w:lvlOverride>
  </w:num>
  <w:num w:numId="12" w16cid:durableId="1271357482">
    <w:abstractNumId w:val="5"/>
  </w:num>
  <w:num w:numId="13" w16cid:durableId="2073460546">
    <w:abstractNumId w:val="5"/>
    <w:lvlOverride w:ilvl="0">
      <w:startOverride w:val="8"/>
    </w:lvlOverride>
  </w:num>
  <w:num w:numId="14" w16cid:durableId="366218908">
    <w:abstractNumId w:val="5"/>
    <w:lvlOverride w:ilvl="0">
      <w:startOverride w:val="5"/>
    </w:lvlOverride>
    <w:lvlOverride w:ilvl="1">
      <w:startOverride w:val="3"/>
    </w:lvlOverride>
    <w:lvlOverride w:ilvl="2">
      <w:startOverride w:val="1"/>
    </w:lvlOverride>
  </w:num>
  <w:num w:numId="15" w16cid:durableId="2097359745">
    <w:abstractNumId w:val="5"/>
    <w:lvlOverride w:ilvl="0">
      <w:startOverride w:val="5"/>
    </w:lvlOverride>
    <w:lvlOverride w:ilvl="1">
      <w:startOverride w:val="3"/>
    </w:lvlOverride>
    <w:lvlOverride w:ilvl="2">
      <w:startOverride w:val="2"/>
    </w:lvlOverride>
  </w:num>
  <w:num w:numId="16" w16cid:durableId="1256789670">
    <w:abstractNumId w:val="5"/>
    <w:lvlOverride w:ilvl="0">
      <w:startOverride w:val="5"/>
    </w:lvlOverride>
    <w:lvlOverride w:ilvl="1">
      <w:startOverride w:val="3"/>
    </w:lvlOverride>
    <w:lvlOverride w:ilvl="2">
      <w:startOverride w:val="2"/>
    </w:lvlOverride>
  </w:num>
  <w:num w:numId="17" w16cid:durableId="1253321367">
    <w:abstractNumId w:val="5"/>
    <w:lvlOverride w:ilvl="0">
      <w:startOverride w:val="5"/>
    </w:lvlOverride>
    <w:lvlOverride w:ilvl="1">
      <w:startOverride w:val="3"/>
    </w:lvlOverride>
    <w:lvlOverride w:ilvl="2">
      <w:startOverride w:val="2"/>
    </w:lvlOverride>
  </w:num>
  <w:num w:numId="18" w16cid:durableId="208152173">
    <w:abstractNumId w:val="5"/>
    <w:lvlOverride w:ilvl="0">
      <w:startOverride w:val="5"/>
    </w:lvlOverride>
    <w:lvlOverride w:ilvl="1">
      <w:startOverride w:val="3"/>
    </w:lvlOverride>
    <w:lvlOverride w:ilvl="2">
      <w:startOverride w:val="2"/>
    </w:lvlOverride>
  </w:num>
  <w:num w:numId="19" w16cid:durableId="1836921971">
    <w:abstractNumId w:val="5"/>
  </w:num>
  <w:num w:numId="20" w16cid:durableId="409813007">
    <w:abstractNumId w:val="2"/>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ELLINGTON JUNIOR">
    <w15:presenceInfo w15:providerId="AD" w15:userId="S::p7566@ulht.pt::9eae7da6-e2d9-4bdb-8ebb-005652196f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 Sina&lt;/Style&gt;&lt;LeftDelim&gt;{&lt;/LeftDelim&gt;&lt;RightDelim&gt;}&lt;/RightDelim&gt;&lt;FontName&gt;Times New Roman&lt;/FontName&gt;&lt;FontSize&gt;11&lt;/FontSize&gt;&lt;ReflistTitle&gt;&lt;/ReflistTitle&gt;&lt;StartingRefnum&gt;1&lt;/StartingRefnum&gt;&lt;FirstLineIndent&gt;0&lt;/FirstLineIndent&gt;&lt;HangingIndent&gt;1296&lt;/HangingIndent&gt;&lt;LineSpacing&gt;0&lt;/LineSpacing&gt;&lt;SpaceAfter&gt;0&lt;/SpaceAfter&gt;&lt;HyperlinksEnabled&gt;1&lt;/HyperlinksEnabled&gt;&lt;HyperlinksVisible&gt;0&lt;/HyperlinksVisible&gt;&lt;/ENLayout&gt;"/>
    <w:docVar w:name="EN.Libraries" w:val="&lt;Libraries&gt;&lt;item db-id=&quot;2vtxtsvzhpxpsfeazd9vwxelvezr5twsxzxf&quot;&gt;MCN&lt;record-ids&gt;&lt;item&gt;139&lt;/item&gt;&lt;item&gt;142&lt;/item&gt;&lt;item&gt;164&lt;/item&gt;&lt;item&gt;167&lt;/item&gt;&lt;item&gt;171&lt;/item&gt;&lt;item&gt;173&lt;/item&gt;&lt;item&gt;174&lt;/item&gt;&lt;item&gt;175&lt;/item&gt;&lt;item&gt;178&lt;/item&gt;&lt;item&gt;179&lt;/item&gt;&lt;item&gt;181&lt;/item&gt;&lt;item&gt;194&lt;/item&gt;&lt;item&gt;195&lt;/item&gt;&lt;item&gt;196&lt;/item&gt;&lt;/record-ids&gt;&lt;/item&gt;&lt;/Libraries&gt;"/>
  </w:docVars>
  <w:rsids>
    <w:rsidRoot w:val="003A3BAA"/>
    <w:rsid w:val="00003DF4"/>
    <w:rsid w:val="00005790"/>
    <w:rsid w:val="000070E5"/>
    <w:rsid w:val="0000719B"/>
    <w:rsid w:val="00010BA6"/>
    <w:rsid w:val="0001437A"/>
    <w:rsid w:val="00021708"/>
    <w:rsid w:val="00022B11"/>
    <w:rsid w:val="0002740B"/>
    <w:rsid w:val="000278CA"/>
    <w:rsid w:val="00027EEF"/>
    <w:rsid w:val="00031DE6"/>
    <w:rsid w:val="000330DB"/>
    <w:rsid w:val="00035306"/>
    <w:rsid w:val="00036383"/>
    <w:rsid w:val="000368EF"/>
    <w:rsid w:val="00043428"/>
    <w:rsid w:val="000436DF"/>
    <w:rsid w:val="00043C94"/>
    <w:rsid w:val="00045254"/>
    <w:rsid w:val="00045D72"/>
    <w:rsid w:val="000475F0"/>
    <w:rsid w:val="00047FB0"/>
    <w:rsid w:val="00052640"/>
    <w:rsid w:val="00052DF7"/>
    <w:rsid w:val="000574FA"/>
    <w:rsid w:val="00061425"/>
    <w:rsid w:val="000622E0"/>
    <w:rsid w:val="00062F91"/>
    <w:rsid w:val="000630FC"/>
    <w:rsid w:val="00064A2E"/>
    <w:rsid w:val="00064A6E"/>
    <w:rsid w:val="000668E9"/>
    <w:rsid w:val="00067054"/>
    <w:rsid w:val="00070773"/>
    <w:rsid w:val="0007203C"/>
    <w:rsid w:val="00077DEA"/>
    <w:rsid w:val="00085071"/>
    <w:rsid w:val="00085C92"/>
    <w:rsid w:val="00085FF7"/>
    <w:rsid w:val="00086756"/>
    <w:rsid w:val="00090FD5"/>
    <w:rsid w:val="00092031"/>
    <w:rsid w:val="000939E2"/>
    <w:rsid w:val="000A05E8"/>
    <w:rsid w:val="000A076A"/>
    <w:rsid w:val="000A1538"/>
    <w:rsid w:val="000A3011"/>
    <w:rsid w:val="000A5B17"/>
    <w:rsid w:val="000A64FC"/>
    <w:rsid w:val="000B0768"/>
    <w:rsid w:val="000B15AB"/>
    <w:rsid w:val="000B2204"/>
    <w:rsid w:val="000B2475"/>
    <w:rsid w:val="000B300C"/>
    <w:rsid w:val="000B31B9"/>
    <w:rsid w:val="000B5970"/>
    <w:rsid w:val="000C1C44"/>
    <w:rsid w:val="000C21AF"/>
    <w:rsid w:val="000C3008"/>
    <w:rsid w:val="000C4720"/>
    <w:rsid w:val="000C5E93"/>
    <w:rsid w:val="000D13E7"/>
    <w:rsid w:val="000D2668"/>
    <w:rsid w:val="000E0DA2"/>
    <w:rsid w:val="000E1D75"/>
    <w:rsid w:val="000E233A"/>
    <w:rsid w:val="000E5EBF"/>
    <w:rsid w:val="000F28D3"/>
    <w:rsid w:val="000F3B82"/>
    <w:rsid w:val="001010A0"/>
    <w:rsid w:val="00105483"/>
    <w:rsid w:val="001059B8"/>
    <w:rsid w:val="00111C62"/>
    <w:rsid w:val="00114D3F"/>
    <w:rsid w:val="00120D38"/>
    <w:rsid w:val="00121362"/>
    <w:rsid w:val="00121E7A"/>
    <w:rsid w:val="00123186"/>
    <w:rsid w:val="00124C49"/>
    <w:rsid w:val="00127EE5"/>
    <w:rsid w:val="00127FE3"/>
    <w:rsid w:val="0013066C"/>
    <w:rsid w:val="001347A0"/>
    <w:rsid w:val="0013596D"/>
    <w:rsid w:val="0013767B"/>
    <w:rsid w:val="001406A9"/>
    <w:rsid w:val="001502D0"/>
    <w:rsid w:val="0015296F"/>
    <w:rsid w:val="001544B2"/>
    <w:rsid w:val="00156F69"/>
    <w:rsid w:val="00161676"/>
    <w:rsid w:val="0016185B"/>
    <w:rsid w:val="00164A8B"/>
    <w:rsid w:val="00164EBC"/>
    <w:rsid w:val="001674F5"/>
    <w:rsid w:val="001709AF"/>
    <w:rsid w:val="001734DC"/>
    <w:rsid w:val="001760D0"/>
    <w:rsid w:val="00180307"/>
    <w:rsid w:val="0018084A"/>
    <w:rsid w:val="00181BA2"/>
    <w:rsid w:val="001908D7"/>
    <w:rsid w:val="0019117E"/>
    <w:rsid w:val="00192B98"/>
    <w:rsid w:val="00192FA6"/>
    <w:rsid w:val="00193527"/>
    <w:rsid w:val="00193E2A"/>
    <w:rsid w:val="00194352"/>
    <w:rsid w:val="001A0F49"/>
    <w:rsid w:val="001B043E"/>
    <w:rsid w:val="001B373A"/>
    <w:rsid w:val="001B437F"/>
    <w:rsid w:val="001B446F"/>
    <w:rsid w:val="001B74EB"/>
    <w:rsid w:val="001C001D"/>
    <w:rsid w:val="001C127C"/>
    <w:rsid w:val="001C300D"/>
    <w:rsid w:val="001C6B11"/>
    <w:rsid w:val="001D028C"/>
    <w:rsid w:val="001D0754"/>
    <w:rsid w:val="001D1E48"/>
    <w:rsid w:val="001D4E17"/>
    <w:rsid w:val="001D7A6D"/>
    <w:rsid w:val="001E0740"/>
    <w:rsid w:val="001E5E43"/>
    <w:rsid w:val="001E622F"/>
    <w:rsid w:val="001F1964"/>
    <w:rsid w:val="001F1AE7"/>
    <w:rsid w:val="00203879"/>
    <w:rsid w:val="00207ACE"/>
    <w:rsid w:val="00213905"/>
    <w:rsid w:val="00213A86"/>
    <w:rsid w:val="0021442E"/>
    <w:rsid w:val="002153B8"/>
    <w:rsid w:val="00215B24"/>
    <w:rsid w:val="00216C58"/>
    <w:rsid w:val="00216DB2"/>
    <w:rsid w:val="002171DA"/>
    <w:rsid w:val="00221224"/>
    <w:rsid w:val="0022244E"/>
    <w:rsid w:val="00227B19"/>
    <w:rsid w:val="00230393"/>
    <w:rsid w:val="00232F80"/>
    <w:rsid w:val="002338D0"/>
    <w:rsid w:val="002358D6"/>
    <w:rsid w:val="00243A65"/>
    <w:rsid w:val="00250707"/>
    <w:rsid w:val="00250763"/>
    <w:rsid w:val="002518C2"/>
    <w:rsid w:val="00254DDF"/>
    <w:rsid w:val="00256965"/>
    <w:rsid w:val="0026418C"/>
    <w:rsid w:val="002659F1"/>
    <w:rsid w:val="00266D25"/>
    <w:rsid w:val="0026758D"/>
    <w:rsid w:val="00267A47"/>
    <w:rsid w:val="002710DF"/>
    <w:rsid w:val="00271534"/>
    <w:rsid w:val="002740DD"/>
    <w:rsid w:val="0027552D"/>
    <w:rsid w:val="002770C4"/>
    <w:rsid w:val="00283497"/>
    <w:rsid w:val="0028515D"/>
    <w:rsid w:val="00287663"/>
    <w:rsid w:val="00293860"/>
    <w:rsid w:val="002A10D9"/>
    <w:rsid w:val="002A3490"/>
    <w:rsid w:val="002A5068"/>
    <w:rsid w:val="002A62AC"/>
    <w:rsid w:val="002A7C05"/>
    <w:rsid w:val="002B18E6"/>
    <w:rsid w:val="002B39FF"/>
    <w:rsid w:val="002B63E1"/>
    <w:rsid w:val="002B65AE"/>
    <w:rsid w:val="002B750C"/>
    <w:rsid w:val="002B7E2F"/>
    <w:rsid w:val="002C5BF2"/>
    <w:rsid w:val="002D0DF7"/>
    <w:rsid w:val="002D1446"/>
    <w:rsid w:val="002D6282"/>
    <w:rsid w:val="002D740C"/>
    <w:rsid w:val="002E31F2"/>
    <w:rsid w:val="002E4F69"/>
    <w:rsid w:val="002E6B57"/>
    <w:rsid w:val="002F02D2"/>
    <w:rsid w:val="002F5DEE"/>
    <w:rsid w:val="00300D54"/>
    <w:rsid w:val="00303203"/>
    <w:rsid w:val="0030625C"/>
    <w:rsid w:val="00306364"/>
    <w:rsid w:val="00307D8F"/>
    <w:rsid w:val="00312FD0"/>
    <w:rsid w:val="0031365F"/>
    <w:rsid w:val="003137D3"/>
    <w:rsid w:val="00313F8C"/>
    <w:rsid w:val="00320267"/>
    <w:rsid w:val="00321CB0"/>
    <w:rsid w:val="0032261D"/>
    <w:rsid w:val="00322C81"/>
    <w:rsid w:val="0032543E"/>
    <w:rsid w:val="003311D0"/>
    <w:rsid w:val="00331958"/>
    <w:rsid w:val="00332906"/>
    <w:rsid w:val="0034150F"/>
    <w:rsid w:val="00341E60"/>
    <w:rsid w:val="003425D0"/>
    <w:rsid w:val="003447B3"/>
    <w:rsid w:val="00344F1B"/>
    <w:rsid w:val="003470CC"/>
    <w:rsid w:val="00347DD6"/>
    <w:rsid w:val="003502A6"/>
    <w:rsid w:val="00356172"/>
    <w:rsid w:val="003565A6"/>
    <w:rsid w:val="00357E0C"/>
    <w:rsid w:val="00360B5F"/>
    <w:rsid w:val="0036280D"/>
    <w:rsid w:val="003653B1"/>
    <w:rsid w:val="00367C64"/>
    <w:rsid w:val="00367CFE"/>
    <w:rsid w:val="003726BF"/>
    <w:rsid w:val="003730DC"/>
    <w:rsid w:val="00376687"/>
    <w:rsid w:val="0039005E"/>
    <w:rsid w:val="00391285"/>
    <w:rsid w:val="00393344"/>
    <w:rsid w:val="00393754"/>
    <w:rsid w:val="003939A0"/>
    <w:rsid w:val="00395813"/>
    <w:rsid w:val="003965E0"/>
    <w:rsid w:val="003967F4"/>
    <w:rsid w:val="00397418"/>
    <w:rsid w:val="003A283F"/>
    <w:rsid w:val="003A3BAA"/>
    <w:rsid w:val="003A40E1"/>
    <w:rsid w:val="003A4240"/>
    <w:rsid w:val="003A5257"/>
    <w:rsid w:val="003B01F5"/>
    <w:rsid w:val="003B0FB9"/>
    <w:rsid w:val="003B3E1E"/>
    <w:rsid w:val="003B5148"/>
    <w:rsid w:val="003B54C0"/>
    <w:rsid w:val="003B712D"/>
    <w:rsid w:val="003C4EAF"/>
    <w:rsid w:val="003C5144"/>
    <w:rsid w:val="003C56FE"/>
    <w:rsid w:val="003C6050"/>
    <w:rsid w:val="003C718F"/>
    <w:rsid w:val="003D31A7"/>
    <w:rsid w:val="003D60AB"/>
    <w:rsid w:val="003E2876"/>
    <w:rsid w:val="003E3004"/>
    <w:rsid w:val="003E38C2"/>
    <w:rsid w:val="003E3B08"/>
    <w:rsid w:val="003E5A32"/>
    <w:rsid w:val="003E6323"/>
    <w:rsid w:val="003F198B"/>
    <w:rsid w:val="003F216F"/>
    <w:rsid w:val="003F21E7"/>
    <w:rsid w:val="003F4394"/>
    <w:rsid w:val="003F65A3"/>
    <w:rsid w:val="004028E7"/>
    <w:rsid w:val="00403BF7"/>
    <w:rsid w:val="004046C8"/>
    <w:rsid w:val="00405684"/>
    <w:rsid w:val="00406657"/>
    <w:rsid w:val="00410318"/>
    <w:rsid w:val="0041313E"/>
    <w:rsid w:val="0041439D"/>
    <w:rsid w:val="004265E4"/>
    <w:rsid w:val="00430E1A"/>
    <w:rsid w:val="00431079"/>
    <w:rsid w:val="004314ED"/>
    <w:rsid w:val="00435FA5"/>
    <w:rsid w:val="004377F3"/>
    <w:rsid w:val="0043799C"/>
    <w:rsid w:val="00445C69"/>
    <w:rsid w:val="0044628F"/>
    <w:rsid w:val="0045068D"/>
    <w:rsid w:val="00450DDF"/>
    <w:rsid w:val="004613C2"/>
    <w:rsid w:val="004614B0"/>
    <w:rsid w:val="00461B5F"/>
    <w:rsid w:val="004620A9"/>
    <w:rsid w:val="0046357D"/>
    <w:rsid w:val="00463DDB"/>
    <w:rsid w:val="0046675D"/>
    <w:rsid w:val="00467283"/>
    <w:rsid w:val="00470950"/>
    <w:rsid w:val="00470ED0"/>
    <w:rsid w:val="00477D2C"/>
    <w:rsid w:val="00481818"/>
    <w:rsid w:val="00481E32"/>
    <w:rsid w:val="004822CE"/>
    <w:rsid w:val="0048296B"/>
    <w:rsid w:val="00482F95"/>
    <w:rsid w:val="00483542"/>
    <w:rsid w:val="00485F18"/>
    <w:rsid w:val="00486AE3"/>
    <w:rsid w:val="00490093"/>
    <w:rsid w:val="0049188D"/>
    <w:rsid w:val="00493FA2"/>
    <w:rsid w:val="00496A64"/>
    <w:rsid w:val="00496E57"/>
    <w:rsid w:val="004A25B5"/>
    <w:rsid w:val="004A44FA"/>
    <w:rsid w:val="004A75CE"/>
    <w:rsid w:val="004B75A4"/>
    <w:rsid w:val="004B79BA"/>
    <w:rsid w:val="004C1646"/>
    <w:rsid w:val="004C1E89"/>
    <w:rsid w:val="004C223D"/>
    <w:rsid w:val="004C2579"/>
    <w:rsid w:val="004C467C"/>
    <w:rsid w:val="004C4FC6"/>
    <w:rsid w:val="004C509B"/>
    <w:rsid w:val="004C71FC"/>
    <w:rsid w:val="004D173C"/>
    <w:rsid w:val="004D3F00"/>
    <w:rsid w:val="004D548B"/>
    <w:rsid w:val="004D7BA0"/>
    <w:rsid w:val="004E1DAF"/>
    <w:rsid w:val="004E1F9B"/>
    <w:rsid w:val="004E23A1"/>
    <w:rsid w:val="004E2729"/>
    <w:rsid w:val="004E5238"/>
    <w:rsid w:val="004F18E5"/>
    <w:rsid w:val="004F1AFE"/>
    <w:rsid w:val="004F387C"/>
    <w:rsid w:val="004F4D0A"/>
    <w:rsid w:val="005024EB"/>
    <w:rsid w:val="0050253D"/>
    <w:rsid w:val="0050332B"/>
    <w:rsid w:val="00505589"/>
    <w:rsid w:val="00506A8A"/>
    <w:rsid w:val="00510D4F"/>
    <w:rsid w:val="00513EC2"/>
    <w:rsid w:val="00514A24"/>
    <w:rsid w:val="00515AA6"/>
    <w:rsid w:val="005164E2"/>
    <w:rsid w:val="005175A0"/>
    <w:rsid w:val="005267EC"/>
    <w:rsid w:val="005310D3"/>
    <w:rsid w:val="00531A22"/>
    <w:rsid w:val="00531B64"/>
    <w:rsid w:val="00532E1A"/>
    <w:rsid w:val="00534B21"/>
    <w:rsid w:val="00535339"/>
    <w:rsid w:val="00536F54"/>
    <w:rsid w:val="00540BF3"/>
    <w:rsid w:val="00542649"/>
    <w:rsid w:val="0054365D"/>
    <w:rsid w:val="00543719"/>
    <w:rsid w:val="0054547D"/>
    <w:rsid w:val="0054704F"/>
    <w:rsid w:val="00547A9F"/>
    <w:rsid w:val="00551022"/>
    <w:rsid w:val="00552657"/>
    <w:rsid w:val="005557A8"/>
    <w:rsid w:val="005566B8"/>
    <w:rsid w:val="0056009B"/>
    <w:rsid w:val="0056232E"/>
    <w:rsid w:val="00563A99"/>
    <w:rsid w:val="00565099"/>
    <w:rsid w:val="0057133B"/>
    <w:rsid w:val="00574886"/>
    <w:rsid w:val="0057663A"/>
    <w:rsid w:val="00576D31"/>
    <w:rsid w:val="00577D56"/>
    <w:rsid w:val="00581532"/>
    <w:rsid w:val="0058500D"/>
    <w:rsid w:val="005850E9"/>
    <w:rsid w:val="00590798"/>
    <w:rsid w:val="00594750"/>
    <w:rsid w:val="005A0422"/>
    <w:rsid w:val="005A07C2"/>
    <w:rsid w:val="005A1250"/>
    <w:rsid w:val="005A25B8"/>
    <w:rsid w:val="005A27E1"/>
    <w:rsid w:val="005A6253"/>
    <w:rsid w:val="005B163A"/>
    <w:rsid w:val="005B1F68"/>
    <w:rsid w:val="005B5822"/>
    <w:rsid w:val="005B6BE1"/>
    <w:rsid w:val="005B7D0C"/>
    <w:rsid w:val="005C3913"/>
    <w:rsid w:val="005C421D"/>
    <w:rsid w:val="005C43A8"/>
    <w:rsid w:val="005D09E6"/>
    <w:rsid w:val="005D1D25"/>
    <w:rsid w:val="005D4B85"/>
    <w:rsid w:val="005D6009"/>
    <w:rsid w:val="005E06F3"/>
    <w:rsid w:val="005E13D4"/>
    <w:rsid w:val="005E2B69"/>
    <w:rsid w:val="005E6066"/>
    <w:rsid w:val="005E7FA7"/>
    <w:rsid w:val="005F24FB"/>
    <w:rsid w:val="005F2721"/>
    <w:rsid w:val="005F27C4"/>
    <w:rsid w:val="005F2F1C"/>
    <w:rsid w:val="005F7D92"/>
    <w:rsid w:val="00600210"/>
    <w:rsid w:val="00603C0A"/>
    <w:rsid w:val="00605049"/>
    <w:rsid w:val="00605617"/>
    <w:rsid w:val="006058ED"/>
    <w:rsid w:val="006107C9"/>
    <w:rsid w:val="00611547"/>
    <w:rsid w:val="00611AF9"/>
    <w:rsid w:val="006134B4"/>
    <w:rsid w:val="00614728"/>
    <w:rsid w:val="006148F8"/>
    <w:rsid w:val="0061751F"/>
    <w:rsid w:val="00620297"/>
    <w:rsid w:val="006209E8"/>
    <w:rsid w:val="006224B4"/>
    <w:rsid w:val="00623E36"/>
    <w:rsid w:val="006268E7"/>
    <w:rsid w:val="00627C29"/>
    <w:rsid w:val="00630ECC"/>
    <w:rsid w:val="0063125F"/>
    <w:rsid w:val="006346B0"/>
    <w:rsid w:val="00640199"/>
    <w:rsid w:val="00640C20"/>
    <w:rsid w:val="006460AB"/>
    <w:rsid w:val="00653636"/>
    <w:rsid w:val="0066021C"/>
    <w:rsid w:val="00661A1D"/>
    <w:rsid w:val="00663061"/>
    <w:rsid w:val="0066557F"/>
    <w:rsid w:val="00666EF8"/>
    <w:rsid w:val="006670C7"/>
    <w:rsid w:val="00672755"/>
    <w:rsid w:val="006747B9"/>
    <w:rsid w:val="00675F96"/>
    <w:rsid w:val="006760AE"/>
    <w:rsid w:val="006761E8"/>
    <w:rsid w:val="00681869"/>
    <w:rsid w:val="00681B15"/>
    <w:rsid w:val="00682D56"/>
    <w:rsid w:val="00694998"/>
    <w:rsid w:val="006952C9"/>
    <w:rsid w:val="006A0D98"/>
    <w:rsid w:val="006A1147"/>
    <w:rsid w:val="006A1C29"/>
    <w:rsid w:val="006A5E11"/>
    <w:rsid w:val="006A78F9"/>
    <w:rsid w:val="006B0854"/>
    <w:rsid w:val="006B30A6"/>
    <w:rsid w:val="006B53D6"/>
    <w:rsid w:val="006B5D45"/>
    <w:rsid w:val="006B7511"/>
    <w:rsid w:val="006C36CA"/>
    <w:rsid w:val="006C3DDE"/>
    <w:rsid w:val="006C4464"/>
    <w:rsid w:val="006C79E9"/>
    <w:rsid w:val="006D583C"/>
    <w:rsid w:val="006D65A7"/>
    <w:rsid w:val="006D7C98"/>
    <w:rsid w:val="006E0C8B"/>
    <w:rsid w:val="006E1575"/>
    <w:rsid w:val="006E2BDA"/>
    <w:rsid w:val="006E5553"/>
    <w:rsid w:val="006E5C91"/>
    <w:rsid w:val="006F1FD3"/>
    <w:rsid w:val="006F2047"/>
    <w:rsid w:val="006F6644"/>
    <w:rsid w:val="00700F95"/>
    <w:rsid w:val="007024DA"/>
    <w:rsid w:val="00704E09"/>
    <w:rsid w:val="007051B5"/>
    <w:rsid w:val="007076BE"/>
    <w:rsid w:val="00711739"/>
    <w:rsid w:val="0072039C"/>
    <w:rsid w:val="00723EDA"/>
    <w:rsid w:val="00724740"/>
    <w:rsid w:val="00725501"/>
    <w:rsid w:val="00725CB9"/>
    <w:rsid w:val="007273B2"/>
    <w:rsid w:val="00730A00"/>
    <w:rsid w:val="00736B1A"/>
    <w:rsid w:val="00750DF8"/>
    <w:rsid w:val="00757634"/>
    <w:rsid w:val="0076102D"/>
    <w:rsid w:val="00764C43"/>
    <w:rsid w:val="00767F90"/>
    <w:rsid w:val="00772128"/>
    <w:rsid w:val="00773394"/>
    <w:rsid w:val="007735D9"/>
    <w:rsid w:val="0078284A"/>
    <w:rsid w:val="00784188"/>
    <w:rsid w:val="0078499C"/>
    <w:rsid w:val="00784B2C"/>
    <w:rsid w:val="00784F9E"/>
    <w:rsid w:val="0078623E"/>
    <w:rsid w:val="00787568"/>
    <w:rsid w:val="007878DA"/>
    <w:rsid w:val="00787D68"/>
    <w:rsid w:val="00792891"/>
    <w:rsid w:val="00793F64"/>
    <w:rsid w:val="007940EF"/>
    <w:rsid w:val="0079555F"/>
    <w:rsid w:val="007957F6"/>
    <w:rsid w:val="007A0887"/>
    <w:rsid w:val="007A14D4"/>
    <w:rsid w:val="007A5B85"/>
    <w:rsid w:val="007B025C"/>
    <w:rsid w:val="007B2A73"/>
    <w:rsid w:val="007B34AC"/>
    <w:rsid w:val="007B4724"/>
    <w:rsid w:val="007B57BB"/>
    <w:rsid w:val="007B5ACB"/>
    <w:rsid w:val="007B5C33"/>
    <w:rsid w:val="007B68F1"/>
    <w:rsid w:val="007B7475"/>
    <w:rsid w:val="007B787F"/>
    <w:rsid w:val="007C5037"/>
    <w:rsid w:val="007C53EC"/>
    <w:rsid w:val="007C548B"/>
    <w:rsid w:val="007C5F46"/>
    <w:rsid w:val="007D0DEC"/>
    <w:rsid w:val="007D17AB"/>
    <w:rsid w:val="007D4746"/>
    <w:rsid w:val="007D4E02"/>
    <w:rsid w:val="007D6257"/>
    <w:rsid w:val="007D6690"/>
    <w:rsid w:val="007E494C"/>
    <w:rsid w:val="007F2B4B"/>
    <w:rsid w:val="007F337F"/>
    <w:rsid w:val="007F4185"/>
    <w:rsid w:val="007F76FD"/>
    <w:rsid w:val="008009F6"/>
    <w:rsid w:val="00801C65"/>
    <w:rsid w:val="00802428"/>
    <w:rsid w:val="00802E8E"/>
    <w:rsid w:val="0080474F"/>
    <w:rsid w:val="00805581"/>
    <w:rsid w:val="00810EEE"/>
    <w:rsid w:val="00811B2B"/>
    <w:rsid w:val="00811BB6"/>
    <w:rsid w:val="00811F59"/>
    <w:rsid w:val="008122F5"/>
    <w:rsid w:val="00814292"/>
    <w:rsid w:val="008220EF"/>
    <w:rsid w:val="00823448"/>
    <w:rsid w:val="00826D2B"/>
    <w:rsid w:val="0082793F"/>
    <w:rsid w:val="00832F5C"/>
    <w:rsid w:val="00833A75"/>
    <w:rsid w:val="00834ABC"/>
    <w:rsid w:val="008366B0"/>
    <w:rsid w:val="0083740E"/>
    <w:rsid w:val="008376C8"/>
    <w:rsid w:val="00840744"/>
    <w:rsid w:val="00841449"/>
    <w:rsid w:val="008422E6"/>
    <w:rsid w:val="00851782"/>
    <w:rsid w:val="00852EBC"/>
    <w:rsid w:val="00852EF8"/>
    <w:rsid w:val="0085618D"/>
    <w:rsid w:val="00862424"/>
    <w:rsid w:val="0086358A"/>
    <w:rsid w:val="00863885"/>
    <w:rsid w:val="00865A62"/>
    <w:rsid w:val="0086787E"/>
    <w:rsid w:val="00870252"/>
    <w:rsid w:val="008706DC"/>
    <w:rsid w:val="00871CD2"/>
    <w:rsid w:val="00874AC3"/>
    <w:rsid w:val="008777F3"/>
    <w:rsid w:val="00877B6E"/>
    <w:rsid w:val="00883C60"/>
    <w:rsid w:val="00885CBD"/>
    <w:rsid w:val="00887AAF"/>
    <w:rsid w:val="00892156"/>
    <w:rsid w:val="008931C9"/>
    <w:rsid w:val="00894C68"/>
    <w:rsid w:val="00894C7D"/>
    <w:rsid w:val="00895964"/>
    <w:rsid w:val="008959E9"/>
    <w:rsid w:val="00896CFB"/>
    <w:rsid w:val="008A0127"/>
    <w:rsid w:val="008A0B1B"/>
    <w:rsid w:val="008A48C5"/>
    <w:rsid w:val="008A6154"/>
    <w:rsid w:val="008B07F9"/>
    <w:rsid w:val="008C4877"/>
    <w:rsid w:val="008C4C44"/>
    <w:rsid w:val="008D29A6"/>
    <w:rsid w:val="008D3212"/>
    <w:rsid w:val="008D432F"/>
    <w:rsid w:val="008D5070"/>
    <w:rsid w:val="008D68B5"/>
    <w:rsid w:val="008E130A"/>
    <w:rsid w:val="008E3286"/>
    <w:rsid w:val="008E45B1"/>
    <w:rsid w:val="008F14A8"/>
    <w:rsid w:val="008F252C"/>
    <w:rsid w:val="008F27EB"/>
    <w:rsid w:val="008F2E27"/>
    <w:rsid w:val="008F3216"/>
    <w:rsid w:val="008F3436"/>
    <w:rsid w:val="00905F19"/>
    <w:rsid w:val="009123CD"/>
    <w:rsid w:val="009127FB"/>
    <w:rsid w:val="00913C7E"/>
    <w:rsid w:val="00916EB5"/>
    <w:rsid w:val="009174A6"/>
    <w:rsid w:val="00924D5D"/>
    <w:rsid w:val="009255DD"/>
    <w:rsid w:val="009273E5"/>
    <w:rsid w:val="00931CB9"/>
    <w:rsid w:val="00932AA7"/>
    <w:rsid w:val="0093429A"/>
    <w:rsid w:val="0093467D"/>
    <w:rsid w:val="00934D20"/>
    <w:rsid w:val="0093585E"/>
    <w:rsid w:val="009361E9"/>
    <w:rsid w:val="009377E9"/>
    <w:rsid w:val="009377FB"/>
    <w:rsid w:val="00942EFA"/>
    <w:rsid w:val="00945A3E"/>
    <w:rsid w:val="009515DD"/>
    <w:rsid w:val="009565F5"/>
    <w:rsid w:val="00956D6C"/>
    <w:rsid w:val="00957BBA"/>
    <w:rsid w:val="00961D7C"/>
    <w:rsid w:val="00962B5C"/>
    <w:rsid w:val="00964258"/>
    <w:rsid w:val="009650B7"/>
    <w:rsid w:val="00966B67"/>
    <w:rsid w:val="0096760D"/>
    <w:rsid w:val="00972397"/>
    <w:rsid w:val="0097240F"/>
    <w:rsid w:val="00972E15"/>
    <w:rsid w:val="00974322"/>
    <w:rsid w:val="00975DA4"/>
    <w:rsid w:val="00980115"/>
    <w:rsid w:val="00981DAB"/>
    <w:rsid w:val="00985411"/>
    <w:rsid w:val="009862F0"/>
    <w:rsid w:val="00990DBE"/>
    <w:rsid w:val="00996344"/>
    <w:rsid w:val="009A1A22"/>
    <w:rsid w:val="009A469A"/>
    <w:rsid w:val="009A490E"/>
    <w:rsid w:val="009A52D7"/>
    <w:rsid w:val="009A6ECB"/>
    <w:rsid w:val="009B00BB"/>
    <w:rsid w:val="009B0E32"/>
    <w:rsid w:val="009B3D40"/>
    <w:rsid w:val="009B4A78"/>
    <w:rsid w:val="009B5DF9"/>
    <w:rsid w:val="009C003F"/>
    <w:rsid w:val="009C12CF"/>
    <w:rsid w:val="009C23EF"/>
    <w:rsid w:val="009C4481"/>
    <w:rsid w:val="009C6D23"/>
    <w:rsid w:val="009D244B"/>
    <w:rsid w:val="009D669A"/>
    <w:rsid w:val="009D6C0C"/>
    <w:rsid w:val="009D7177"/>
    <w:rsid w:val="009D71DD"/>
    <w:rsid w:val="009D7BBF"/>
    <w:rsid w:val="009E2024"/>
    <w:rsid w:val="009E398E"/>
    <w:rsid w:val="009E3C29"/>
    <w:rsid w:val="009E4521"/>
    <w:rsid w:val="009E65AD"/>
    <w:rsid w:val="009E6A57"/>
    <w:rsid w:val="009E6C47"/>
    <w:rsid w:val="009E6F55"/>
    <w:rsid w:val="009F0B27"/>
    <w:rsid w:val="009F10F4"/>
    <w:rsid w:val="009F19EB"/>
    <w:rsid w:val="009F2969"/>
    <w:rsid w:val="009F498A"/>
    <w:rsid w:val="00A01425"/>
    <w:rsid w:val="00A02AA9"/>
    <w:rsid w:val="00A02FDD"/>
    <w:rsid w:val="00A0389B"/>
    <w:rsid w:val="00A04CF9"/>
    <w:rsid w:val="00A054DA"/>
    <w:rsid w:val="00A05697"/>
    <w:rsid w:val="00A10FE5"/>
    <w:rsid w:val="00A12BB9"/>
    <w:rsid w:val="00A132EC"/>
    <w:rsid w:val="00A13BCE"/>
    <w:rsid w:val="00A14C7C"/>
    <w:rsid w:val="00A1521C"/>
    <w:rsid w:val="00A15375"/>
    <w:rsid w:val="00A16DA9"/>
    <w:rsid w:val="00A17CB7"/>
    <w:rsid w:val="00A25337"/>
    <w:rsid w:val="00A26692"/>
    <w:rsid w:val="00A269CA"/>
    <w:rsid w:val="00A2758E"/>
    <w:rsid w:val="00A341E2"/>
    <w:rsid w:val="00A3475C"/>
    <w:rsid w:val="00A373F4"/>
    <w:rsid w:val="00A433C7"/>
    <w:rsid w:val="00A43E6F"/>
    <w:rsid w:val="00A46F17"/>
    <w:rsid w:val="00A52B74"/>
    <w:rsid w:val="00A53598"/>
    <w:rsid w:val="00A535C9"/>
    <w:rsid w:val="00A53E31"/>
    <w:rsid w:val="00A543D7"/>
    <w:rsid w:val="00A6399E"/>
    <w:rsid w:val="00A65AF5"/>
    <w:rsid w:val="00A66104"/>
    <w:rsid w:val="00A748DC"/>
    <w:rsid w:val="00A75CE2"/>
    <w:rsid w:val="00A768FD"/>
    <w:rsid w:val="00A825F2"/>
    <w:rsid w:val="00A83CAC"/>
    <w:rsid w:val="00A84E52"/>
    <w:rsid w:val="00A87373"/>
    <w:rsid w:val="00A9036D"/>
    <w:rsid w:val="00A9120B"/>
    <w:rsid w:val="00AA5DB3"/>
    <w:rsid w:val="00AB093F"/>
    <w:rsid w:val="00AB176D"/>
    <w:rsid w:val="00AB3342"/>
    <w:rsid w:val="00AB4D33"/>
    <w:rsid w:val="00AB53E4"/>
    <w:rsid w:val="00AB6465"/>
    <w:rsid w:val="00AC20D0"/>
    <w:rsid w:val="00AC32DC"/>
    <w:rsid w:val="00AC40D4"/>
    <w:rsid w:val="00AC486D"/>
    <w:rsid w:val="00AC5D97"/>
    <w:rsid w:val="00AC638C"/>
    <w:rsid w:val="00AD4118"/>
    <w:rsid w:val="00AE0489"/>
    <w:rsid w:val="00AE3786"/>
    <w:rsid w:val="00AE4590"/>
    <w:rsid w:val="00AE5828"/>
    <w:rsid w:val="00AF048A"/>
    <w:rsid w:val="00AF0631"/>
    <w:rsid w:val="00AF1029"/>
    <w:rsid w:val="00AF7395"/>
    <w:rsid w:val="00AF770D"/>
    <w:rsid w:val="00B00D37"/>
    <w:rsid w:val="00B016D4"/>
    <w:rsid w:val="00B01763"/>
    <w:rsid w:val="00B0597F"/>
    <w:rsid w:val="00B06390"/>
    <w:rsid w:val="00B14375"/>
    <w:rsid w:val="00B150BB"/>
    <w:rsid w:val="00B20EF2"/>
    <w:rsid w:val="00B22EF3"/>
    <w:rsid w:val="00B235E7"/>
    <w:rsid w:val="00B23710"/>
    <w:rsid w:val="00B238DC"/>
    <w:rsid w:val="00B23C24"/>
    <w:rsid w:val="00B315F1"/>
    <w:rsid w:val="00B32CB7"/>
    <w:rsid w:val="00B341F9"/>
    <w:rsid w:val="00B34D55"/>
    <w:rsid w:val="00B35497"/>
    <w:rsid w:val="00B402D7"/>
    <w:rsid w:val="00B42BA2"/>
    <w:rsid w:val="00B431B3"/>
    <w:rsid w:val="00B432DB"/>
    <w:rsid w:val="00B46498"/>
    <w:rsid w:val="00B4693D"/>
    <w:rsid w:val="00B4711D"/>
    <w:rsid w:val="00B47E3C"/>
    <w:rsid w:val="00B536B9"/>
    <w:rsid w:val="00B633BF"/>
    <w:rsid w:val="00B63566"/>
    <w:rsid w:val="00B67B7C"/>
    <w:rsid w:val="00B80A84"/>
    <w:rsid w:val="00B836CD"/>
    <w:rsid w:val="00B83DAB"/>
    <w:rsid w:val="00B8466C"/>
    <w:rsid w:val="00B85C9E"/>
    <w:rsid w:val="00B85D02"/>
    <w:rsid w:val="00B86C51"/>
    <w:rsid w:val="00B90129"/>
    <w:rsid w:val="00B96069"/>
    <w:rsid w:val="00B96B12"/>
    <w:rsid w:val="00B97137"/>
    <w:rsid w:val="00BA12A7"/>
    <w:rsid w:val="00BA284F"/>
    <w:rsid w:val="00BA3ED4"/>
    <w:rsid w:val="00BA53EF"/>
    <w:rsid w:val="00BA7ECE"/>
    <w:rsid w:val="00BB0F4B"/>
    <w:rsid w:val="00BB13D4"/>
    <w:rsid w:val="00BB39BB"/>
    <w:rsid w:val="00BB5871"/>
    <w:rsid w:val="00BB605D"/>
    <w:rsid w:val="00BC06B6"/>
    <w:rsid w:val="00BC275A"/>
    <w:rsid w:val="00BC6397"/>
    <w:rsid w:val="00BC6B38"/>
    <w:rsid w:val="00BC6BE9"/>
    <w:rsid w:val="00BC77D7"/>
    <w:rsid w:val="00BD1943"/>
    <w:rsid w:val="00BD1A6B"/>
    <w:rsid w:val="00BD1FB4"/>
    <w:rsid w:val="00BE01A2"/>
    <w:rsid w:val="00BE08EF"/>
    <w:rsid w:val="00BE2F0F"/>
    <w:rsid w:val="00BF1B0F"/>
    <w:rsid w:val="00BF5BDB"/>
    <w:rsid w:val="00BF71C2"/>
    <w:rsid w:val="00C00D0A"/>
    <w:rsid w:val="00C13FCC"/>
    <w:rsid w:val="00C17FAC"/>
    <w:rsid w:val="00C202D1"/>
    <w:rsid w:val="00C20ACF"/>
    <w:rsid w:val="00C211C9"/>
    <w:rsid w:val="00C212FA"/>
    <w:rsid w:val="00C223A2"/>
    <w:rsid w:val="00C226FC"/>
    <w:rsid w:val="00C237AC"/>
    <w:rsid w:val="00C245AC"/>
    <w:rsid w:val="00C24916"/>
    <w:rsid w:val="00C24A4F"/>
    <w:rsid w:val="00C24E25"/>
    <w:rsid w:val="00C273FF"/>
    <w:rsid w:val="00C315AC"/>
    <w:rsid w:val="00C31D4B"/>
    <w:rsid w:val="00C376B7"/>
    <w:rsid w:val="00C404F0"/>
    <w:rsid w:val="00C40554"/>
    <w:rsid w:val="00C419D9"/>
    <w:rsid w:val="00C42887"/>
    <w:rsid w:val="00C43231"/>
    <w:rsid w:val="00C44B8D"/>
    <w:rsid w:val="00C45334"/>
    <w:rsid w:val="00C47616"/>
    <w:rsid w:val="00C5499A"/>
    <w:rsid w:val="00C5570F"/>
    <w:rsid w:val="00C63FA0"/>
    <w:rsid w:val="00C65558"/>
    <w:rsid w:val="00C7329B"/>
    <w:rsid w:val="00C73A2B"/>
    <w:rsid w:val="00C754C6"/>
    <w:rsid w:val="00C7723D"/>
    <w:rsid w:val="00C81A96"/>
    <w:rsid w:val="00C82F94"/>
    <w:rsid w:val="00C85417"/>
    <w:rsid w:val="00C86000"/>
    <w:rsid w:val="00C9267E"/>
    <w:rsid w:val="00C9432D"/>
    <w:rsid w:val="00C967F0"/>
    <w:rsid w:val="00C9759C"/>
    <w:rsid w:val="00C9769A"/>
    <w:rsid w:val="00CA3696"/>
    <w:rsid w:val="00CA3D24"/>
    <w:rsid w:val="00CA6997"/>
    <w:rsid w:val="00CB53DF"/>
    <w:rsid w:val="00CB7C15"/>
    <w:rsid w:val="00CC0078"/>
    <w:rsid w:val="00CC2EBE"/>
    <w:rsid w:val="00CC685A"/>
    <w:rsid w:val="00CD1487"/>
    <w:rsid w:val="00CD2878"/>
    <w:rsid w:val="00CD2DC9"/>
    <w:rsid w:val="00CD30CC"/>
    <w:rsid w:val="00CD37FD"/>
    <w:rsid w:val="00CD50CC"/>
    <w:rsid w:val="00CD7B1E"/>
    <w:rsid w:val="00CE59B7"/>
    <w:rsid w:val="00CE6BDB"/>
    <w:rsid w:val="00CE7109"/>
    <w:rsid w:val="00CE7329"/>
    <w:rsid w:val="00CE7B72"/>
    <w:rsid w:val="00CF1C9E"/>
    <w:rsid w:val="00CF2C71"/>
    <w:rsid w:val="00CF6856"/>
    <w:rsid w:val="00CF739F"/>
    <w:rsid w:val="00D01266"/>
    <w:rsid w:val="00D03CDC"/>
    <w:rsid w:val="00D065B4"/>
    <w:rsid w:val="00D1036D"/>
    <w:rsid w:val="00D10926"/>
    <w:rsid w:val="00D10DA2"/>
    <w:rsid w:val="00D11292"/>
    <w:rsid w:val="00D11511"/>
    <w:rsid w:val="00D121C8"/>
    <w:rsid w:val="00D12215"/>
    <w:rsid w:val="00D130F0"/>
    <w:rsid w:val="00D15C85"/>
    <w:rsid w:val="00D15C9B"/>
    <w:rsid w:val="00D23538"/>
    <w:rsid w:val="00D23B5C"/>
    <w:rsid w:val="00D24BCD"/>
    <w:rsid w:val="00D305B1"/>
    <w:rsid w:val="00D30A85"/>
    <w:rsid w:val="00D3209F"/>
    <w:rsid w:val="00D33F96"/>
    <w:rsid w:val="00D35BCD"/>
    <w:rsid w:val="00D42053"/>
    <w:rsid w:val="00D4395C"/>
    <w:rsid w:val="00D43AEF"/>
    <w:rsid w:val="00D46914"/>
    <w:rsid w:val="00D55E20"/>
    <w:rsid w:val="00D56A7E"/>
    <w:rsid w:val="00D5733D"/>
    <w:rsid w:val="00D6088B"/>
    <w:rsid w:val="00D60CF7"/>
    <w:rsid w:val="00D629D4"/>
    <w:rsid w:val="00D62DD8"/>
    <w:rsid w:val="00D7766F"/>
    <w:rsid w:val="00D8035F"/>
    <w:rsid w:val="00D84872"/>
    <w:rsid w:val="00D84DFC"/>
    <w:rsid w:val="00D86315"/>
    <w:rsid w:val="00D93157"/>
    <w:rsid w:val="00D94548"/>
    <w:rsid w:val="00DA1E6C"/>
    <w:rsid w:val="00DA270E"/>
    <w:rsid w:val="00DA414D"/>
    <w:rsid w:val="00DA63A4"/>
    <w:rsid w:val="00DA6B63"/>
    <w:rsid w:val="00DC0337"/>
    <w:rsid w:val="00DC1475"/>
    <w:rsid w:val="00DC1C1F"/>
    <w:rsid w:val="00DC3DFF"/>
    <w:rsid w:val="00DC3F53"/>
    <w:rsid w:val="00DC4B72"/>
    <w:rsid w:val="00DC74FC"/>
    <w:rsid w:val="00DD115F"/>
    <w:rsid w:val="00DD3893"/>
    <w:rsid w:val="00DD4F3D"/>
    <w:rsid w:val="00DE3107"/>
    <w:rsid w:val="00DE3D61"/>
    <w:rsid w:val="00DF3C8C"/>
    <w:rsid w:val="00DF41E5"/>
    <w:rsid w:val="00DF546E"/>
    <w:rsid w:val="00DF6884"/>
    <w:rsid w:val="00E01634"/>
    <w:rsid w:val="00E10D77"/>
    <w:rsid w:val="00E118F9"/>
    <w:rsid w:val="00E126AE"/>
    <w:rsid w:val="00E13A54"/>
    <w:rsid w:val="00E13D82"/>
    <w:rsid w:val="00E160DA"/>
    <w:rsid w:val="00E23C5C"/>
    <w:rsid w:val="00E246BE"/>
    <w:rsid w:val="00E268F8"/>
    <w:rsid w:val="00E27419"/>
    <w:rsid w:val="00E3182A"/>
    <w:rsid w:val="00E31ED5"/>
    <w:rsid w:val="00E32D26"/>
    <w:rsid w:val="00E34275"/>
    <w:rsid w:val="00E36CF4"/>
    <w:rsid w:val="00E374E7"/>
    <w:rsid w:val="00E375F1"/>
    <w:rsid w:val="00E413B1"/>
    <w:rsid w:val="00E418C5"/>
    <w:rsid w:val="00E42BD5"/>
    <w:rsid w:val="00E46446"/>
    <w:rsid w:val="00E46BA0"/>
    <w:rsid w:val="00E5255A"/>
    <w:rsid w:val="00E56257"/>
    <w:rsid w:val="00E568B6"/>
    <w:rsid w:val="00E575A2"/>
    <w:rsid w:val="00E60938"/>
    <w:rsid w:val="00E62176"/>
    <w:rsid w:val="00E63C89"/>
    <w:rsid w:val="00E64C5E"/>
    <w:rsid w:val="00E65DC8"/>
    <w:rsid w:val="00E6674D"/>
    <w:rsid w:val="00E67C75"/>
    <w:rsid w:val="00E7054D"/>
    <w:rsid w:val="00E72B86"/>
    <w:rsid w:val="00E7431C"/>
    <w:rsid w:val="00E75F1C"/>
    <w:rsid w:val="00E77519"/>
    <w:rsid w:val="00E81AA7"/>
    <w:rsid w:val="00E8290B"/>
    <w:rsid w:val="00E925F4"/>
    <w:rsid w:val="00E9726E"/>
    <w:rsid w:val="00EA2147"/>
    <w:rsid w:val="00EA2E23"/>
    <w:rsid w:val="00EA3A73"/>
    <w:rsid w:val="00EA3A95"/>
    <w:rsid w:val="00EA4270"/>
    <w:rsid w:val="00EA4A8D"/>
    <w:rsid w:val="00EA4D67"/>
    <w:rsid w:val="00EA6D4D"/>
    <w:rsid w:val="00EB5BED"/>
    <w:rsid w:val="00EC0031"/>
    <w:rsid w:val="00EC0699"/>
    <w:rsid w:val="00EC15D4"/>
    <w:rsid w:val="00EC18A9"/>
    <w:rsid w:val="00EC18BD"/>
    <w:rsid w:val="00EC44BB"/>
    <w:rsid w:val="00EC49C2"/>
    <w:rsid w:val="00EC6A64"/>
    <w:rsid w:val="00EC759B"/>
    <w:rsid w:val="00EC75E3"/>
    <w:rsid w:val="00ED2093"/>
    <w:rsid w:val="00ED4592"/>
    <w:rsid w:val="00ED5A77"/>
    <w:rsid w:val="00EE0FDD"/>
    <w:rsid w:val="00EE3F21"/>
    <w:rsid w:val="00EE5B7F"/>
    <w:rsid w:val="00EE7E71"/>
    <w:rsid w:val="00EF00C9"/>
    <w:rsid w:val="00EF3E13"/>
    <w:rsid w:val="00EF4DEC"/>
    <w:rsid w:val="00EF6F9F"/>
    <w:rsid w:val="00F036EB"/>
    <w:rsid w:val="00F038ED"/>
    <w:rsid w:val="00F07C78"/>
    <w:rsid w:val="00F07F55"/>
    <w:rsid w:val="00F12912"/>
    <w:rsid w:val="00F13214"/>
    <w:rsid w:val="00F14C16"/>
    <w:rsid w:val="00F14C4C"/>
    <w:rsid w:val="00F15932"/>
    <w:rsid w:val="00F22D95"/>
    <w:rsid w:val="00F2337F"/>
    <w:rsid w:val="00F26C5B"/>
    <w:rsid w:val="00F30A6B"/>
    <w:rsid w:val="00F31018"/>
    <w:rsid w:val="00F32F05"/>
    <w:rsid w:val="00F33FB8"/>
    <w:rsid w:val="00F35FC6"/>
    <w:rsid w:val="00F44A24"/>
    <w:rsid w:val="00F4778C"/>
    <w:rsid w:val="00F47B2F"/>
    <w:rsid w:val="00F5286F"/>
    <w:rsid w:val="00F52BA7"/>
    <w:rsid w:val="00F5400A"/>
    <w:rsid w:val="00F54FCE"/>
    <w:rsid w:val="00F60308"/>
    <w:rsid w:val="00F6034F"/>
    <w:rsid w:val="00F64AD3"/>
    <w:rsid w:val="00F64E0F"/>
    <w:rsid w:val="00F72D2D"/>
    <w:rsid w:val="00F72EE3"/>
    <w:rsid w:val="00F72F93"/>
    <w:rsid w:val="00F74EA6"/>
    <w:rsid w:val="00F819CD"/>
    <w:rsid w:val="00F83EEB"/>
    <w:rsid w:val="00F84DB5"/>
    <w:rsid w:val="00F84FED"/>
    <w:rsid w:val="00F85553"/>
    <w:rsid w:val="00F86994"/>
    <w:rsid w:val="00F945B8"/>
    <w:rsid w:val="00F94DCF"/>
    <w:rsid w:val="00FA0264"/>
    <w:rsid w:val="00FA14A6"/>
    <w:rsid w:val="00FA248C"/>
    <w:rsid w:val="00FA2BAC"/>
    <w:rsid w:val="00FA422A"/>
    <w:rsid w:val="00FB0DA2"/>
    <w:rsid w:val="00FB1B2B"/>
    <w:rsid w:val="00FB47EB"/>
    <w:rsid w:val="00FC0006"/>
    <w:rsid w:val="00FC09E6"/>
    <w:rsid w:val="00FC3C14"/>
    <w:rsid w:val="00FD1B9F"/>
    <w:rsid w:val="00FD29BA"/>
    <w:rsid w:val="00FD5101"/>
    <w:rsid w:val="00FD539C"/>
    <w:rsid w:val="00FD7CF2"/>
    <w:rsid w:val="00FE494B"/>
    <w:rsid w:val="00FE4E47"/>
    <w:rsid w:val="00FE52BF"/>
    <w:rsid w:val="00FE6382"/>
    <w:rsid w:val="00FE6B7B"/>
    <w:rsid w:val="00FE7402"/>
    <w:rsid w:val="00FE78B3"/>
    <w:rsid w:val="00FF0D7E"/>
    <w:rsid w:val="00FF22A5"/>
    <w:rsid w:val="00FF250D"/>
    <w:rsid w:val="00FF38F8"/>
    <w:rsid w:val="00FF65DC"/>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2B355"/>
  <w15:docId w15:val="{20E9A825-194F-4682-994D-416F08CD3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ACF"/>
    <w:pPr>
      <w:spacing w:before="120" w:after="120"/>
      <w:jc w:val="both"/>
    </w:pPr>
    <w:rPr>
      <w:lang w:val="en-US"/>
    </w:rPr>
  </w:style>
  <w:style w:type="paragraph" w:styleId="Heading1">
    <w:name w:val="heading 1"/>
    <w:basedOn w:val="Normal"/>
    <w:next w:val="Normal"/>
    <w:link w:val="Heading1Char"/>
    <w:uiPriority w:val="9"/>
    <w:qFormat/>
    <w:rsid w:val="009D669A"/>
    <w:pPr>
      <w:keepNext/>
      <w:pageBreakBefore/>
      <w:widowControl w:val="0"/>
      <w:numPr>
        <w:numId w:val="2"/>
      </w:numPr>
      <w:adjustRightInd w:val="0"/>
      <w:spacing w:before="360" w:after="0"/>
      <w:textAlignment w:val="baseline"/>
      <w:outlineLvl w:val="0"/>
    </w:pPr>
    <w:rPr>
      <w:rFonts w:ascii="Calibri" w:eastAsiaTheme="majorEastAsia" w:hAnsi="Calibri" w:cstheme="majorBidi"/>
      <w:b/>
      <w:bCs/>
      <w:sz w:val="36"/>
      <w:szCs w:val="28"/>
      <w:lang w:val="pt-PT"/>
    </w:rPr>
  </w:style>
  <w:style w:type="paragraph" w:styleId="Heading2">
    <w:name w:val="heading 2"/>
    <w:basedOn w:val="Normal"/>
    <w:next w:val="Normal"/>
    <w:link w:val="Heading2Char"/>
    <w:uiPriority w:val="9"/>
    <w:unhideWhenUsed/>
    <w:qFormat/>
    <w:rsid w:val="00611AF9"/>
    <w:pPr>
      <w:keepNext/>
      <w:keepLines/>
      <w:widowControl w:val="0"/>
      <w:numPr>
        <w:ilvl w:val="1"/>
        <w:numId w:val="2"/>
      </w:numPr>
      <w:adjustRightInd w:val="0"/>
      <w:spacing w:before="200" w:after="0"/>
      <w:ind w:left="576"/>
      <w:textAlignment w:val="baseline"/>
      <w:outlineLvl w:val="1"/>
    </w:pPr>
    <w:rPr>
      <w:rFonts w:ascii="Calibri" w:eastAsiaTheme="majorEastAsia" w:hAnsi="Calibri" w:cstheme="majorBidi"/>
      <w:b/>
      <w:bCs/>
      <w:sz w:val="28"/>
      <w:szCs w:val="26"/>
      <w:lang w:val="en-GB"/>
    </w:rPr>
  </w:style>
  <w:style w:type="paragraph" w:styleId="Heading3">
    <w:name w:val="heading 3"/>
    <w:basedOn w:val="Normal"/>
    <w:next w:val="Normal"/>
    <w:link w:val="Heading3Char"/>
    <w:uiPriority w:val="9"/>
    <w:unhideWhenUsed/>
    <w:qFormat/>
    <w:rsid w:val="0026418C"/>
    <w:pPr>
      <w:keepNext/>
      <w:keepLines/>
      <w:numPr>
        <w:ilvl w:val="2"/>
        <w:numId w:val="2"/>
      </w:numPr>
      <w:spacing w:after="0"/>
      <w:outlineLvl w:val="2"/>
    </w:pPr>
    <w:rPr>
      <w:rFonts w:ascii="Calibri" w:eastAsiaTheme="majorEastAsia" w:hAnsi="Calibri" w:cstheme="majorBidi"/>
      <w:b/>
      <w:bCs/>
    </w:rPr>
  </w:style>
  <w:style w:type="paragraph" w:styleId="Heading4">
    <w:name w:val="heading 4"/>
    <w:basedOn w:val="Normal"/>
    <w:next w:val="Normal"/>
    <w:link w:val="Heading4Char"/>
    <w:uiPriority w:val="9"/>
    <w:unhideWhenUsed/>
    <w:qFormat/>
    <w:rsid w:val="00C7723D"/>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772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7723D"/>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7723D"/>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7723D"/>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7723D"/>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onIT">
    <w:name w:val="monIT_"/>
    <w:basedOn w:val="TableNormal"/>
    <w:uiPriority w:val="99"/>
    <w:rsid w:val="0032543E"/>
    <w:pPr>
      <w:spacing w:after="0" w:line="240" w:lineRule="auto"/>
    </w:pPr>
    <w:rPr>
      <w:rFonts w:ascii="Times New Roman" w:eastAsia="Times New Roman" w:hAnsi="Times New Roman" w:cs="Times New Roman"/>
      <w:sz w:val="20"/>
      <w:szCs w:val="20"/>
      <w:lang w:val="en-GB" w:eastAsia="en-GB"/>
    </w:rPr>
    <w:tblPr>
      <w:tblStyleRowBandSize w:val="1"/>
      <w:tblBorders>
        <w:top w:val="single" w:sz="4" w:space="0" w:color="78C0D4"/>
        <w:left w:val="single" w:sz="4" w:space="0" w:color="78C0D4"/>
        <w:bottom w:val="single" w:sz="4" w:space="0" w:color="78C0D4"/>
        <w:right w:val="single" w:sz="4" w:space="0" w:color="78C0D4"/>
        <w:insideH w:val="single" w:sz="4" w:space="0" w:color="78C0D4"/>
        <w:insideV w:val="single" w:sz="4" w:space="0" w:color="78C0D4"/>
      </w:tblBorders>
    </w:tblPr>
    <w:tblStylePr w:type="firstRow">
      <w:rPr>
        <w:rFonts w:ascii="Myriad Pro Cond" w:hAnsi="Myriad Pro Cond"/>
        <w:b/>
        <w:color w:val="FFFFFF" w:themeColor="background1"/>
        <w:sz w:val="24"/>
      </w:rPr>
      <w:tblPr/>
      <w:tcPr>
        <w:shd w:val="clear" w:color="auto" w:fill="4BACC6"/>
      </w:tcPr>
    </w:tblStylePr>
    <w:tblStylePr w:type="band1Horz">
      <w:rPr>
        <w:rFonts w:ascii="Myriad Pro Cond" w:hAnsi="Myriad Pro Cond"/>
        <w:sz w:val="24"/>
      </w:rPr>
    </w:tblStylePr>
    <w:tblStylePr w:type="band2Horz">
      <w:rPr>
        <w:rFonts w:ascii="Myriad Pro Cond" w:hAnsi="Myriad Pro Cond"/>
        <w:sz w:val="24"/>
      </w:rPr>
      <w:tblPr/>
      <w:tcPr>
        <w:tcBorders>
          <w:top w:val="single" w:sz="4" w:space="0" w:color="78C0D4"/>
          <w:left w:val="single" w:sz="4" w:space="0" w:color="78C0D4"/>
          <w:bottom w:val="single" w:sz="4" w:space="0" w:color="78C0D4"/>
          <w:right w:val="single" w:sz="4" w:space="0" w:color="78C0D4"/>
          <w:insideH w:val="single" w:sz="4" w:space="0" w:color="78C0D4"/>
          <w:insideV w:val="single" w:sz="4" w:space="0" w:color="78C0D4"/>
        </w:tcBorders>
        <w:shd w:val="clear" w:color="auto" w:fill="D2EAF1"/>
      </w:tcPr>
    </w:tblStylePr>
  </w:style>
  <w:style w:type="character" w:customStyle="1" w:styleId="Heading1Char">
    <w:name w:val="Heading 1 Char"/>
    <w:basedOn w:val="DefaultParagraphFont"/>
    <w:link w:val="Heading1"/>
    <w:uiPriority w:val="9"/>
    <w:rsid w:val="009D669A"/>
    <w:rPr>
      <w:rFonts w:ascii="Calibri" w:eastAsiaTheme="majorEastAsia" w:hAnsi="Calibri" w:cstheme="majorBidi"/>
      <w:b/>
      <w:bCs/>
      <w:sz w:val="36"/>
      <w:szCs w:val="28"/>
    </w:rPr>
  </w:style>
  <w:style w:type="paragraph" w:styleId="Title">
    <w:name w:val="Title"/>
    <w:basedOn w:val="Normal"/>
    <w:next w:val="Normal"/>
    <w:link w:val="TitleChar"/>
    <w:uiPriority w:val="10"/>
    <w:qFormat/>
    <w:rsid w:val="003A3B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A3BAA"/>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3A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249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916"/>
    <w:rPr>
      <w:rFonts w:ascii="Tahoma" w:hAnsi="Tahoma" w:cs="Tahoma"/>
      <w:sz w:val="16"/>
      <w:szCs w:val="16"/>
    </w:rPr>
  </w:style>
  <w:style w:type="paragraph" w:styleId="Caption">
    <w:name w:val="caption"/>
    <w:aliases w:val="Carattere,TF,Caption Char Char,Caption Char1,Caption Char1 Char,Caption Char2,Caption Char Char Char,Caption Char Char1,Caption Char,fig and tbl,fighead2,Table Caption,fighead21,fighead22,fighead23,Table Caption1,fighead211,fighead24,fighead25"/>
    <w:basedOn w:val="Normal"/>
    <w:next w:val="Normal"/>
    <w:link w:val="CaptionChar3"/>
    <w:uiPriority w:val="35"/>
    <w:unhideWhenUsed/>
    <w:qFormat/>
    <w:rsid w:val="00C20ACF"/>
    <w:pPr>
      <w:spacing w:line="240" w:lineRule="auto"/>
      <w:jc w:val="center"/>
    </w:pPr>
    <w:rPr>
      <w:b/>
      <w:bCs/>
      <w:sz w:val="20"/>
      <w:szCs w:val="18"/>
    </w:rPr>
  </w:style>
  <w:style w:type="character" w:customStyle="1" w:styleId="Heading2Char">
    <w:name w:val="Heading 2 Char"/>
    <w:basedOn w:val="DefaultParagraphFont"/>
    <w:link w:val="Heading2"/>
    <w:uiPriority w:val="9"/>
    <w:rsid w:val="00611AF9"/>
    <w:rPr>
      <w:rFonts w:ascii="Calibri" w:eastAsiaTheme="majorEastAsia" w:hAnsi="Calibri" w:cstheme="majorBidi"/>
      <w:b/>
      <w:bCs/>
      <w:sz w:val="28"/>
      <w:szCs w:val="26"/>
      <w:lang w:val="en-GB"/>
    </w:rPr>
  </w:style>
  <w:style w:type="character" w:customStyle="1" w:styleId="meta-value">
    <w:name w:val="meta-value"/>
    <w:basedOn w:val="DefaultParagraphFont"/>
    <w:rsid w:val="005557A8"/>
  </w:style>
  <w:style w:type="paragraph" w:styleId="NoSpacing">
    <w:name w:val="No Spacing"/>
    <w:uiPriority w:val="1"/>
    <w:qFormat/>
    <w:rsid w:val="00090FD5"/>
    <w:pPr>
      <w:spacing w:after="0" w:line="240" w:lineRule="auto"/>
      <w:jc w:val="both"/>
    </w:pPr>
  </w:style>
  <w:style w:type="paragraph" w:styleId="ListParagraph">
    <w:name w:val="List Paragraph"/>
    <w:basedOn w:val="Normal"/>
    <w:uiPriority w:val="34"/>
    <w:qFormat/>
    <w:rsid w:val="00811B2B"/>
    <w:pPr>
      <w:spacing w:before="0"/>
      <w:ind w:left="720"/>
      <w:contextualSpacing/>
    </w:pPr>
  </w:style>
  <w:style w:type="character" w:customStyle="1" w:styleId="Heading3Char">
    <w:name w:val="Heading 3 Char"/>
    <w:basedOn w:val="DefaultParagraphFont"/>
    <w:link w:val="Heading3"/>
    <w:uiPriority w:val="9"/>
    <w:rsid w:val="0026418C"/>
    <w:rPr>
      <w:rFonts w:ascii="Calibri" w:eastAsiaTheme="majorEastAsia" w:hAnsi="Calibri" w:cstheme="majorBidi"/>
      <w:b/>
      <w:bCs/>
      <w:lang w:val="en-US"/>
    </w:rPr>
  </w:style>
  <w:style w:type="character" w:customStyle="1" w:styleId="CaptionChar3">
    <w:name w:val="Caption Char3"/>
    <w:aliases w:val="Carattere Char,TF Char,Caption Char Char Char1,Caption Char1 Char1,Caption Char1 Char Char,Caption Char2 Char,Caption Char Char Char Char,Caption Char Char1 Char,Caption Char Char2,fig and tbl Char,fighead2 Char,Table Caption Char"/>
    <w:basedOn w:val="DefaultParagraphFont"/>
    <w:link w:val="Caption"/>
    <w:uiPriority w:val="35"/>
    <w:rsid w:val="00C20ACF"/>
    <w:rPr>
      <w:b/>
      <w:bCs/>
      <w:sz w:val="20"/>
      <w:szCs w:val="18"/>
      <w:lang w:val="en-US"/>
    </w:rPr>
  </w:style>
  <w:style w:type="character" w:styleId="Hyperlink">
    <w:name w:val="Hyperlink"/>
    <w:basedOn w:val="DefaultParagraphFont"/>
    <w:uiPriority w:val="99"/>
    <w:unhideWhenUsed/>
    <w:rsid w:val="003470CC"/>
    <w:rPr>
      <w:color w:val="0000FF" w:themeColor="hyperlink"/>
      <w:u w:val="single"/>
    </w:rPr>
  </w:style>
  <w:style w:type="character" w:customStyle="1" w:styleId="Heading4Char">
    <w:name w:val="Heading 4 Char"/>
    <w:basedOn w:val="DefaultParagraphFont"/>
    <w:link w:val="Heading4"/>
    <w:uiPriority w:val="9"/>
    <w:rsid w:val="00C7723D"/>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C7723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C7723D"/>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C7723D"/>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C7723D"/>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C7723D"/>
    <w:rPr>
      <w:rFonts w:asciiTheme="majorHAnsi" w:eastAsiaTheme="majorEastAsia" w:hAnsiTheme="majorHAnsi" w:cstheme="majorBidi"/>
      <w:i/>
      <w:iCs/>
      <w:color w:val="404040" w:themeColor="text1" w:themeTint="BF"/>
      <w:sz w:val="20"/>
      <w:szCs w:val="20"/>
      <w:lang w:val="en-US"/>
    </w:rPr>
  </w:style>
  <w:style w:type="character" w:styleId="CommentReference">
    <w:name w:val="annotation reference"/>
    <w:basedOn w:val="DefaultParagraphFont"/>
    <w:uiPriority w:val="99"/>
    <w:unhideWhenUsed/>
    <w:rsid w:val="000A076A"/>
    <w:rPr>
      <w:sz w:val="16"/>
      <w:szCs w:val="16"/>
    </w:rPr>
  </w:style>
  <w:style w:type="paragraph" w:styleId="CommentText">
    <w:name w:val="annotation text"/>
    <w:basedOn w:val="Normal"/>
    <w:link w:val="CommentTextChar"/>
    <w:uiPriority w:val="99"/>
    <w:unhideWhenUsed/>
    <w:rsid w:val="000A076A"/>
    <w:pPr>
      <w:spacing w:line="240" w:lineRule="auto"/>
    </w:pPr>
    <w:rPr>
      <w:sz w:val="20"/>
      <w:szCs w:val="20"/>
    </w:rPr>
  </w:style>
  <w:style w:type="character" w:customStyle="1" w:styleId="CommentTextChar">
    <w:name w:val="Comment Text Char"/>
    <w:basedOn w:val="DefaultParagraphFont"/>
    <w:link w:val="CommentText"/>
    <w:uiPriority w:val="99"/>
    <w:rsid w:val="000A076A"/>
    <w:rPr>
      <w:sz w:val="20"/>
      <w:szCs w:val="20"/>
    </w:rPr>
  </w:style>
  <w:style w:type="paragraph" w:styleId="CommentSubject">
    <w:name w:val="annotation subject"/>
    <w:basedOn w:val="CommentText"/>
    <w:next w:val="CommentText"/>
    <w:link w:val="CommentSubjectChar"/>
    <w:uiPriority w:val="99"/>
    <w:semiHidden/>
    <w:unhideWhenUsed/>
    <w:rsid w:val="000A076A"/>
    <w:rPr>
      <w:b/>
      <w:bCs/>
    </w:rPr>
  </w:style>
  <w:style w:type="character" w:customStyle="1" w:styleId="CommentSubjectChar">
    <w:name w:val="Comment Subject Char"/>
    <w:basedOn w:val="CommentTextChar"/>
    <w:link w:val="CommentSubject"/>
    <w:uiPriority w:val="99"/>
    <w:semiHidden/>
    <w:rsid w:val="000A076A"/>
    <w:rPr>
      <w:b/>
      <w:bCs/>
      <w:sz w:val="20"/>
      <w:szCs w:val="20"/>
    </w:rPr>
  </w:style>
  <w:style w:type="paragraph" w:customStyle="1" w:styleId="Reference">
    <w:name w:val="Reference"/>
    <w:basedOn w:val="Normal"/>
    <w:qFormat/>
    <w:rsid w:val="00B536B9"/>
    <w:pPr>
      <w:spacing w:after="0" w:line="240" w:lineRule="auto"/>
      <w:ind w:left="1296" w:hanging="1296"/>
    </w:pPr>
    <w:rPr>
      <w:rFonts w:ascii="Calibri" w:hAnsi="Calibri"/>
      <w:noProof/>
    </w:rPr>
  </w:style>
  <w:style w:type="paragraph" w:styleId="TOCHeading">
    <w:name w:val="TOC Heading"/>
    <w:basedOn w:val="Heading1"/>
    <w:next w:val="Normal"/>
    <w:uiPriority w:val="39"/>
    <w:unhideWhenUsed/>
    <w:qFormat/>
    <w:rsid w:val="00980115"/>
    <w:pPr>
      <w:numPr>
        <w:numId w:val="0"/>
      </w:numPr>
      <w:spacing w:before="480"/>
      <w:jc w:val="left"/>
      <w:outlineLvl w:val="9"/>
    </w:pPr>
    <w:rPr>
      <w:rFonts w:asciiTheme="majorHAnsi" w:hAnsiTheme="majorHAnsi"/>
      <w:color w:val="365F91" w:themeColor="accent1" w:themeShade="BF"/>
      <w:sz w:val="28"/>
      <w:lang w:val="en-US"/>
    </w:rPr>
  </w:style>
  <w:style w:type="paragraph" w:styleId="TOC1">
    <w:name w:val="toc 1"/>
    <w:basedOn w:val="Normal"/>
    <w:next w:val="Normal"/>
    <w:autoRedefine/>
    <w:uiPriority w:val="39"/>
    <w:unhideWhenUsed/>
    <w:rsid w:val="00980115"/>
    <w:pPr>
      <w:spacing w:after="100"/>
    </w:pPr>
  </w:style>
  <w:style w:type="paragraph" w:styleId="TOC2">
    <w:name w:val="toc 2"/>
    <w:basedOn w:val="Normal"/>
    <w:next w:val="Normal"/>
    <w:autoRedefine/>
    <w:uiPriority w:val="39"/>
    <w:unhideWhenUsed/>
    <w:rsid w:val="00980115"/>
    <w:pPr>
      <w:spacing w:after="100"/>
      <w:ind w:left="220"/>
    </w:pPr>
  </w:style>
  <w:style w:type="paragraph" w:styleId="TOC3">
    <w:name w:val="toc 3"/>
    <w:basedOn w:val="Normal"/>
    <w:next w:val="Normal"/>
    <w:autoRedefine/>
    <w:uiPriority w:val="39"/>
    <w:unhideWhenUsed/>
    <w:rsid w:val="00980115"/>
    <w:pPr>
      <w:spacing w:after="100"/>
      <w:ind w:left="440"/>
    </w:pPr>
  </w:style>
  <w:style w:type="paragraph" w:styleId="Header">
    <w:name w:val="header"/>
    <w:basedOn w:val="Normal"/>
    <w:link w:val="HeaderChar"/>
    <w:uiPriority w:val="99"/>
    <w:unhideWhenUsed/>
    <w:rsid w:val="005D4B85"/>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5D4B85"/>
    <w:rPr>
      <w:lang w:val="en-GB"/>
    </w:rPr>
  </w:style>
  <w:style w:type="paragraph" w:styleId="Footer">
    <w:name w:val="footer"/>
    <w:basedOn w:val="Normal"/>
    <w:link w:val="FooterChar"/>
    <w:uiPriority w:val="99"/>
    <w:unhideWhenUsed/>
    <w:rsid w:val="005D4B85"/>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5D4B85"/>
    <w:rPr>
      <w:lang w:val="en-GB"/>
    </w:rPr>
  </w:style>
  <w:style w:type="character" w:styleId="PageNumber">
    <w:name w:val="page number"/>
    <w:basedOn w:val="DefaultParagraphFont"/>
    <w:rsid w:val="005D4B85"/>
  </w:style>
  <w:style w:type="paragraph" w:styleId="BodyText">
    <w:name w:val="Body Text"/>
    <w:basedOn w:val="Normal"/>
    <w:link w:val="BodyTextChar"/>
    <w:rsid w:val="005D4B85"/>
    <w:pPr>
      <w:spacing w:before="0" w:line="240" w:lineRule="auto"/>
    </w:pPr>
    <w:rPr>
      <w:rFonts w:ascii="Arial" w:eastAsia="Times New Roman" w:hAnsi="Arial" w:cs="Times New Roman"/>
      <w:sz w:val="20"/>
      <w:szCs w:val="24"/>
      <w:lang w:eastAsia="nb-NO"/>
    </w:rPr>
  </w:style>
  <w:style w:type="character" w:customStyle="1" w:styleId="BodyTextChar">
    <w:name w:val="Body Text Char"/>
    <w:basedOn w:val="DefaultParagraphFont"/>
    <w:link w:val="BodyText"/>
    <w:rsid w:val="005D4B85"/>
    <w:rPr>
      <w:rFonts w:ascii="Arial" w:eastAsia="Times New Roman" w:hAnsi="Arial" w:cs="Times New Roman"/>
      <w:sz w:val="20"/>
      <w:szCs w:val="24"/>
      <w:lang w:val="en-GB" w:eastAsia="nb-NO"/>
    </w:rPr>
  </w:style>
  <w:style w:type="paragraph" w:styleId="TableofFigures">
    <w:name w:val="table of figures"/>
    <w:basedOn w:val="Normal"/>
    <w:next w:val="Normal"/>
    <w:uiPriority w:val="99"/>
    <w:rsid w:val="001544B2"/>
    <w:pPr>
      <w:spacing w:before="0" w:after="0"/>
      <w:ind w:left="440" w:hanging="440"/>
      <w:jc w:val="left"/>
    </w:pPr>
    <w:rPr>
      <w:sz w:val="20"/>
      <w:szCs w:val="20"/>
    </w:rPr>
  </w:style>
  <w:style w:type="paragraph" w:customStyle="1" w:styleId="Part1">
    <w:name w:val="Part 1"/>
    <w:basedOn w:val="Heading1"/>
    <w:next w:val="BodyText"/>
    <w:rsid w:val="005D4B85"/>
    <w:pPr>
      <w:keepNext w:val="0"/>
      <w:numPr>
        <w:numId w:val="0"/>
      </w:numPr>
      <w:tabs>
        <w:tab w:val="num" w:pos="432"/>
        <w:tab w:val="left" w:pos="708"/>
      </w:tabs>
      <w:spacing w:line="240" w:lineRule="auto"/>
      <w:jc w:val="left"/>
    </w:pPr>
    <w:rPr>
      <w:rFonts w:ascii="Arial" w:eastAsia="Times New Roman" w:hAnsi="Arial" w:cs="Arial"/>
      <w:kern w:val="32"/>
      <w:szCs w:val="32"/>
      <w:lang w:eastAsia="nb-NO"/>
    </w:rPr>
  </w:style>
  <w:style w:type="paragraph" w:customStyle="1" w:styleId="ParagraphText">
    <w:name w:val="Paragraph Text"/>
    <w:basedOn w:val="BodyText"/>
    <w:link w:val="ParagraphTextChar"/>
    <w:uiPriority w:val="99"/>
    <w:qFormat/>
    <w:rsid w:val="005D4B85"/>
    <w:pPr>
      <w:spacing w:line="276" w:lineRule="auto"/>
    </w:pPr>
    <w:rPr>
      <w:rFonts w:ascii="Times New Roman" w:hAnsi="Times New Roman"/>
      <w:sz w:val="22"/>
      <w:szCs w:val="20"/>
    </w:rPr>
  </w:style>
  <w:style w:type="character" w:styleId="Emphasis">
    <w:name w:val="Emphasis"/>
    <w:basedOn w:val="DefaultParagraphFont"/>
    <w:uiPriority w:val="20"/>
    <w:qFormat/>
    <w:rsid w:val="00C404F0"/>
    <w:rPr>
      <w:i/>
      <w:iCs/>
    </w:rPr>
  </w:style>
  <w:style w:type="character" w:customStyle="1" w:styleId="st">
    <w:name w:val="st"/>
    <w:basedOn w:val="DefaultParagraphFont"/>
    <w:rsid w:val="002B39FF"/>
  </w:style>
  <w:style w:type="paragraph" w:styleId="FootnoteText">
    <w:name w:val="footnote text"/>
    <w:basedOn w:val="Normal"/>
    <w:link w:val="FootnoteTextChar"/>
    <w:uiPriority w:val="99"/>
    <w:rsid w:val="0013596D"/>
    <w:pPr>
      <w:widowControl w:val="0"/>
      <w:adjustRightInd w:val="0"/>
      <w:spacing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uiPriority w:val="99"/>
    <w:rsid w:val="0013596D"/>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rsid w:val="0013596D"/>
    <w:rPr>
      <w:rFonts w:ascii="Times New Roman" w:hAnsi="Times New Roman"/>
      <w:vertAlign w:val="superscript"/>
    </w:rPr>
  </w:style>
  <w:style w:type="paragraph" w:customStyle="1" w:styleId="Normal-paper">
    <w:name w:val="Normal - paper"/>
    <w:basedOn w:val="BodyText"/>
    <w:link w:val="Normal-paperChar"/>
    <w:rsid w:val="0013596D"/>
    <w:pPr>
      <w:spacing w:before="120" w:line="360" w:lineRule="auto"/>
    </w:pPr>
    <w:rPr>
      <w:rFonts w:ascii="Times New Roman" w:eastAsia="MS Mincho" w:hAnsi="Times New Roman"/>
      <w:spacing w:val="-1"/>
      <w:sz w:val="22"/>
      <w:lang w:eastAsia="en-US"/>
    </w:rPr>
  </w:style>
  <w:style w:type="character" w:customStyle="1" w:styleId="Normal-paperChar">
    <w:name w:val="Normal - paper Char"/>
    <w:basedOn w:val="DefaultParagraphFont"/>
    <w:link w:val="Normal-paper"/>
    <w:rsid w:val="0013596D"/>
    <w:rPr>
      <w:rFonts w:ascii="Times New Roman" w:eastAsia="MS Mincho" w:hAnsi="Times New Roman" w:cs="Times New Roman"/>
      <w:spacing w:val="-1"/>
      <w:szCs w:val="24"/>
      <w:lang w:val="en-GB"/>
    </w:rPr>
  </w:style>
  <w:style w:type="character" w:customStyle="1" w:styleId="CarattereChar1">
    <w:name w:val="Carattere Char1"/>
    <w:aliases w:val="TF Char1,Caption Char1 Char2,Caption Char1 Char Char1,Caption Char2 Char1,Caption Char Char Char Char1,Caption Char Char1 Char1,fig and tbl Char1,fighead2 Char1,Table Caption Char1,fighead21 Char,fighead22 Char"/>
    <w:uiPriority w:val="35"/>
    <w:locked/>
    <w:rsid w:val="00CD2878"/>
    <w:rPr>
      <w:rFonts w:ascii="Arial" w:hAnsi="Arial" w:cs="Times New Roman"/>
      <w:b/>
      <w:bCs/>
      <w:lang w:val="en-GB" w:eastAsia="nb-NO" w:bidi="ar-SA"/>
    </w:rPr>
  </w:style>
  <w:style w:type="character" w:customStyle="1" w:styleId="ParagraphTextChar">
    <w:name w:val="Paragraph Text Char"/>
    <w:link w:val="ParagraphText"/>
    <w:uiPriority w:val="99"/>
    <w:locked/>
    <w:rsid w:val="0013596D"/>
    <w:rPr>
      <w:rFonts w:ascii="Times New Roman" w:eastAsia="Times New Roman" w:hAnsi="Times New Roman" w:cs="Times New Roman"/>
      <w:szCs w:val="20"/>
      <w:lang w:val="en-GB" w:eastAsia="nb-NO"/>
    </w:rPr>
  </w:style>
  <w:style w:type="paragraph" w:customStyle="1" w:styleId="Referencia">
    <w:name w:val="Referencia"/>
    <w:basedOn w:val="Normal"/>
    <w:rsid w:val="00C73A2B"/>
    <w:pPr>
      <w:widowControl w:val="0"/>
      <w:tabs>
        <w:tab w:val="left" w:pos="1134"/>
      </w:tabs>
      <w:ind w:left="1134" w:hanging="1134"/>
    </w:pPr>
    <w:rPr>
      <w:rFonts w:ascii="Arial" w:eastAsia="Times New Roman" w:hAnsi="Arial" w:cs="Times New Roman"/>
      <w:sz w:val="20"/>
      <w:szCs w:val="20"/>
    </w:rPr>
  </w:style>
  <w:style w:type="character" w:customStyle="1" w:styleId="apple-converted-space">
    <w:name w:val="apple-converted-space"/>
    <w:basedOn w:val="DefaultParagraphFont"/>
    <w:rsid w:val="00B23710"/>
  </w:style>
  <w:style w:type="character" w:customStyle="1" w:styleId="il">
    <w:name w:val="il"/>
    <w:basedOn w:val="DefaultParagraphFont"/>
    <w:rsid w:val="00B23710"/>
  </w:style>
  <w:style w:type="paragraph" w:styleId="Bibliography">
    <w:name w:val="Bibliography"/>
    <w:basedOn w:val="Normal"/>
    <w:next w:val="Normal"/>
    <w:uiPriority w:val="37"/>
    <w:semiHidden/>
    <w:unhideWhenUsed/>
    <w:rsid w:val="00F5400A"/>
  </w:style>
  <w:style w:type="character" w:customStyle="1" w:styleId="author-a-pz88z2z81zz69z1z89z8gz78zz122zz79zuxz78zb">
    <w:name w:val="author-a-pz88z2z81zz69z1z89z8gz78zz122zz79zuxz78zb"/>
    <w:basedOn w:val="DefaultParagraphFont"/>
    <w:rsid w:val="00E126AE"/>
  </w:style>
  <w:style w:type="character" w:customStyle="1" w:styleId="author-a-z82zz67zz83zz86zw99hz66zz122zjz83zz77zqwz72z">
    <w:name w:val="author-a-z82zz67zz83zz86zw99hz66zz122zjz83zz77zqwz72z"/>
    <w:basedOn w:val="DefaultParagraphFont"/>
    <w:rsid w:val="00E126AE"/>
  </w:style>
  <w:style w:type="character" w:customStyle="1" w:styleId="author-a-z80zz90zz76zz85zq5v4z74zjxlrz78zz77z9">
    <w:name w:val="author-a-z80zz90zz76zz85zq5v4z74zjxlrz78zz77z9"/>
    <w:basedOn w:val="DefaultParagraphFont"/>
    <w:rsid w:val="00E126AE"/>
  </w:style>
  <w:style w:type="table" w:customStyle="1" w:styleId="GridTable5Dark-Accent11">
    <w:name w:val="Grid Table 5 Dark - Accent 11"/>
    <w:basedOn w:val="TableNormal"/>
    <w:uiPriority w:val="50"/>
    <w:rsid w:val="00B235E7"/>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TableansFigures">
    <w:name w:val="Table ans Figures"/>
    <w:basedOn w:val="Normal"/>
    <w:qFormat/>
    <w:rsid w:val="00B235E7"/>
    <w:pPr>
      <w:widowControl w:val="0"/>
      <w:adjustRightInd w:val="0"/>
      <w:jc w:val="center"/>
      <w:textAlignment w:val="baseline"/>
    </w:pPr>
    <w:rPr>
      <w:rFonts w:ascii="Garamond" w:eastAsia="Times New Roman" w:hAnsi="Garamond" w:cs="Times New Roman"/>
      <w:sz w:val="24"/>
      <w:szCs w:val="20"/>
    </w:rPr>
  </w:style>
  <w:style w:type="table" w:customStyle="1" w:styleId="GridTable5Dark1">
    <w:name w:val="Grid Table 5 Dark1"/>
    <w:basedOn w:val="TableNormal"/>
    <w:uiPriority w:val="50"/>
    <w:rsid w:val="00B235E7"/>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1">
    <w:name w:val="Grid Table 41"/>
    <w:basedOn w:val="TableNormal"/>
    <w:uiPriority w:val="49"/>
    <w:rsid w:val="00B235E7"/>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8D5070"/>
    <w:rPr>
      <w:color w:val="808080"/>
    </w:rPr>
  </w:style>
  <w:style w:type="paragraph" w:styleId="NormalWeb">
    <w:name w:val="Normal (Web)"/>
    <w:basedOn w:val="Normal"/>
    <w:uiPriority w:val="99"/>
    <w:unhideWhenUsed/>
    <w:rsid w:val="006224B4"/>
    <w:pPr>
      <w:spacing w:before="100" w:beforeAutospacing="1" w:after="100" w:afterAutospacing="1" w:line="240" w:lineRule="auto"/>
      <w:jc w:val="left"/>
    </w:pPr>
    <w:rPr>
      <w:rFonts w:eastAsia="Times New Roman" w:cs="Times New Roman"/>
      <w:sz w:val="24"/>
      <w:szCs w:val="24"/>
      <w:lang w:eastAsia="en-GB"/>
    </w:rPr>
  </w:style>
  <w:style w:type="paragraph" w:customStyle="1" w:styleId="Tables">
    <w:name w:val="Tables"/>
    <w:basedOn w:val="Normal"/>
    <w:link w:val="TablesChar"/>
    <w:qFormat/>
    <w:rsid w:val="00A66104"/>
    <w:pPr>
      <w:spacing w:before="20" w:after="20" w:line="240" w:lineRule="auto"/>
      <w:jc w:val="center"/>
    </w:pPr>
    <w:rPr>
      <w:lang w:val="en-GB"/>
    </w:rPr>
  </w:style>
  <w:style w:type="character" w:customStyle="1" w:styleId="TablesChar">
    <w:name w:val="Tables Char"/>
    <w:basedOn w:val="DefaultParagraphFont"/>
    <w:link w:val="Tables"/>
    <w:rsid w:val="00A66104"/>
    <w:rPr>
      <w:rFonts w:ascii="Times New Roman" w:hAnsi="Times New Roman"/>
      <w:lang w:val="en-GB"/>
    </w:rPr>
  </w:style>
  <w:style w:type="paragraph" w:styleId="Revision">
    <w:name w:val="Revision"/>
    <w:hidden/>
    <w:uiPriority w:val="99"/>
    <w:semiHidden/>
    <w:rsid w:val="0032261D"/>
    <w:pPr>
      <w:spacing w:after="0" w:line="240" w:lineRule="auto"/>
    </w:pPr>
    <w:rPr>
      <w:rFonts w:ascii="Times New Roman" w:hAnsi="Times New Roman"/>
      <w:lang w:val="en-US"/>
    </w:rPr>
  </w:style>
  <w:style w:type="character" w:styleId="FollowedHyperlink">
    <w:name w:val="FollowedHyperlink"/>
    <w:basedOn w:val="DefaultParagraphFont"/>
    <w:uiPriority w:val="99"/>
    <w:semiHidden/>
    <w:unhideWhenUsed/>
    <w:rsid w:val="004E1F9B"/>
    <w:rPr>
      <w:color w:val="800080" w:themeColor="followedHyperlink"/>
      <w:u w:val="single"/>
    </w:rPr>
  </w:style>
  <w:style w:type="paragraph" w:customStyle="1" w:styleId="Default">
    <w:name w:val="Default"/>
    <w:rsid w:val="002D1446"/>
    <w:pPr>
      <w:autoSpaceDE w:val="0"/>
      <w:autoSpaceDN w:val="0"/>
      <w:adjustRightInd w:val="0"/>
      <w:spacing w:after="0" w:line="240" w:lineRule="auto"/>
    </w:pPr>
    <w:rPr>
      <w:rFonts w:ascii="Calibri" w:hAnsi="Calibri" w:cs="Calibri"/>
      <w:color w:val="000000"/>
      <w:sz w:val="24"/>
      <w:szCs w:val="24"/>
      <w:lang w:val="en-GB"/>
    </w:rPr>
  </w:style>
  <w:style w:type="character" w:styleId="UnresolvedMention">
    <w:name w:val="Unresolved Mention"/>
    <w:basedOn w:val="DefaultParagraphFont"/>
    <w:uiPriority w:val="99"/>
    <w:semiHidden/>
    <w:unhideWhenUsed/>
    <w:rsid w:val="005B163A"/>
    <w:rPr>
      <w:color w:val="605E5C"/>
      <w:shd w:val="clear" w:color="auto" w:fill="E1DFDD"/>
    </w:rPr>
  </w:style>
  <w:style w:type="character" w:customStyle="1" w:styleId="cf01">
    <w:name w:val="cf01"/>
    <w:basedOn w:val="DefaultParagraphFont"/>
    <w:rsid w:val="005E13D4"/>
    <w:rPr>
      <w:rFonts w:ascii="Segoe UI" w:hAnsi="Segoe UI" w:cs="Segoe UI" w:hint="default"/>
      <w:sz w:val="18"/>
      <w:szCs w:val="18"/>
    </w:rPr>
  </w:style>
  <w:style w:type="paragraph" w:styleId="TOC4">
    <w:name w:val="toc 4"/>
    <w:basedOn w:val="Normal"/>
    <w:next w:val="Normal"/>
    <w:autoRedefine/>
    <w:uiPriority w:val="39"/>
    <w:unhideWhenUsed/>
    <w:rsid w:val="002D6282"/>
    <w:pPr>
      <w:spacing w:before="0" w:after="100" w:line="278" w:lineRule="auto"/>
      <w:ind w:left="720"/>
      <w:jc w:val="left"/>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2D6282"/>
    <w:pPr>
      <w:spacing w:before="0" w:after="100" w:line="278" w:lineRule="auto"/>
      <w:ind w:left="960"/>
      <w:jc w:val="left"/>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2D6282"/>
    <w:pPr>
      <w:spacing w:before="0" w:after="100" w:line="278" w:lineRule="auto"/>
      <w:ind w:left="1200"/>
      <w:jc w:val="left"/>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2D6282"/>
    <w:pPr>
      <w:spacing w:before="0" w:after="100" w:line="278" w:lineRule="auto"/>
      <w:ind w:left="1440"/>
      <w:jc w:val="left"/>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2D6282"/>
    <w:pPr>
      <w:spacing w:before="0" w:after="100" w:line="278" w:lineRule="auto"/>
      <w:ind w:left="1680"/>
      <w:jc w:val="left"/>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2D6282"/>
    <w:pPr>
      <w:spacing w:before="0" w:after="100" w:line="278" w:lineRule="auto"/>
      <w:ind w:left="1920"/>
      <w:jc w:val="left"/>
    </w:pPr>
    <w:rPr>
      <w:rFonts w:eastAsiaTheme="minorEastAsia"/>
      <w:kern w:val="2"/>
      <w:sz w:val="24"/>
      <w:szCs w:val="24"/>
      <w14:ligatures w14:val="standardContextual"/>
    </w:rPr>
  </w:style>
  <w:style w:type="character" w:styleId="Strong">
    <w:name w:val="Strong"/>
    <w:basedOn w:val="DefaultParagraphFont"/>
    <w:uiPriority w:val="22"/>
    <w:qFormat/>
    <w:rsid w:val="008D43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3062">
      <w:bodyDiv w:val="1"/>
      <w:marLeft w:val="0"/>
      <w:marRight w:val="0"/>
      <w:marTop w:val="0"/>
      <w:marBottom w:val="0"/>
      <w:divBdr>
        <w:top w:val="none" w:sz="0" w:space="0" w:color="auto"/>
        <w:left w:val="none" w:sz="0" w:space="0" w:color="auto"/>
        <w:bottom w:val="none" w:sz="0" w:space="0" w:color="auto"/>
        <w:right w:val="none" w:sz="0" w:space="0" w:color="auto"/>
      </w:divBdr>
    </w:div>
    <w:div w:id="48841472">
      <w:bodyDiv w:val="1"/>
      <w:marLeft w:val="0"/>
      <w:marRight w:val="0"/>
      <w:marTop w:val="0"/>
      <w:marBottom w:val="0"/>
      <w:divBdr>
        <w:top w:val="none" w:sz="0" w:space="0" w:color="auto"/>
        <w:left w:val="none" w:sz="0" w:space="0" w:color="auto"/>
        <w:bottom w:val="none" w:sz="0" w:space="0" w:color="auto"/>
        <w:right w:val="none" w:sz="0" w:space="0" w:color="auto"/>
      </w:divBdr>
    </w:div>
    <w:div w:id="65497556">
      <w:bodyDiv w:val="1"/>
      <w:marLeft w:val="0"/>
      <w:marRight w:val="0"/>
      <w:marTop w:val="0"/>
      <w:marBottom w:val="0"/>
      <w:divBdr>
        <w:top w:val="none" w:sz="0" w:space="0" w:color="auto"/>
        <w:left w:val="none" w:sz="0" w:space="0" w:color="auto"/>
        <w:bottom w:val="none" w:sz="0" w:space="0" w:color="auto"/>
        <w:right w:val="none" w:sz="0" w:space="0" w:color="auto"/>
      </w:divBdr>
      <w:divsChild>
        <w:div w:id="2035493788">
          <w:marLeft w:val="0"/>
          <w:marRight w:val="0"/>
          <w:marTop w:val="0"/>
          <w:marBottom w:val="0"/>
          <w:divBdr>
            <w:top w:val="none" w:sz="0" w:space="0" w:color="auto"/>
            <w:left w:val="none" w:sz="0" w:space="0" w:color="auto"/>
            <w:bottom w:val="none" w:sz="0" w:space="0" w:color="auto"/>
            <w:right w:val="none" w:sz="0" w:space="0" w:color="auto"/>
          </w:divBdr>
        </w:div>
        <w:div w:id="686054109">
          <w:marLeft w:val="0"/>
          <w:marRight w:val="0"/>
          <w:marTop w:val="0"/>
          <w:marBottom w:val="0"/>
          <w:divBdr>
            <w:top w:val="none" w:sz="0" w:space="0" w:color="auto"/>
            <w:left w:val="none" w:sz="0" w:space="0" w:color="auto"/>
            <w:bottom w:val="none" w:sz="0" w:space="0" w:color="auto"/>
            <w:right w:val="none" w:sz="0" w:space="0" w:color="auto"/>
          </w:divBdr>
        </w:div>
      </w:divsChild>
    </w:div>
    <w:div w:id="128481209">
      <w:bodyDiv w:val="1"/>
      <w:marLeft w:val="0"/>
      <w:marRight w:val="0"/>
      <w:marTop w:val="0"/>
      <w:marBottom w:val="0"/>
      <w:divBdr>
        <w:top w:val="none" w:sz="0" w:space="0" w:color="auto"/>
        <w:left w:val="none" w:sz="0" w:space="0" w:color="auto"/>
        <w:bottom w:val="none" w:sz="0" w:space="0" w:color="auto"/>
        <w:right w:val="none" w:sz="0" w:space="0" w:color="auto"/>
      </w:divBdr>
    </w:div>
    <w:div w:id="145629645">
      <w:bodyDiv w:val="1"/>
      <w:marLeft w:val="0"/>
      <w:marRight w:val="0"/>
      <w:marTop w:val="0"/>
      <w:marBottom w:val="0"/>
      <w:divBdr>
        <w:top w:val="none" w:sz="0" w:space="0" w:color="auto"/>
        <w:left w:val="none" w:sz="0" w:space="0" w:color="auto"/>
        <w:bottom w:val="none" w:sz="0" w:space="0" w:color="auto"/>
        <w:right w:val="none" w:sz="0" w:space="0" w:color="auto"/>
      </w:divBdr>
    </w:div>
    <w:div w:id="148790065">
      <w:bodyDiv w:val="1"/>
      <w:marLeft w:val="0"/>
      <w:marRight w:val="0"/>
      <w:marTop w:val="0"/>
      <w:marBottom w:val="0"/>
      <w:divBdr>
        <w:top w:val="none" w:sz="0" w:space="0" w:color="auto"/>
        <w:left w:val="none" w:sz="0" w:space="0" w:color="auto"/>
        <w:bottom w:val="none" w:sz="0" w:space="0" w:color="auto"/>
        <w:right w:val="none" w:sz="0" w:space="0" w:color="auto"/>
      </w:divBdr>
    </w:div>
    <w:div w:id="154611879">
      <w:bodyDiv w:val="1"/>
      <w:marLeft w:val="0"/>
      <w:marRight w:val="0"/>
      <w:marTop w:val="0"/>
      <w:marBottom w:val="0"/>
      <w:divBdr>
        <w:top w:val="none" w:sz="0" w:space="0" w:color="auto"/>
        <w:left w:val="none" w:sz="0" w:space="0" w:color="auto"/>
        <w:bottom w:val="none" w:sz="0" w:space="0" w:color="auto"/>
        <w:right w:val="none" w:sz="0" w:space="0" w:color="auto"/>
      </w:divBdr>
    </w:div>
    <w:div w:id="464197425">
      <w:bodyDiv w:val="1"/>
      <w:marLeft w:val="0"/>
      <w:marRight w:val="0"/>
      <w:marTop w:val="0"/>
      <w:marBottom w:val="0"/>
      <w:divBdr>
        <w:top w:val="none" w:sz="0" w:space="0" w:color="auto"/>
        <w:left w:val="none" w:sz="0" w:space="0" w:color="auto"/>
        <w:bottom w:val="none" w:sz="0" w:space="0" w:color="auto"/>
        <w:right w:val="none" w:sz="0" w:space="0" w:color="auto"/>
      </w:divBdr>
    </w:div>
    <w:div w:id="536939928">
      <w:bodyDiv w:val="1"/>
      <w:marLeft w:val="0"/>
      <w:marRight w:val="0"/>
      <w:marTop w:val="0"/>
      <w:marBottom w:val="0"/>
      <w:divBdr>
        <w:top w:val="none" w:sz="0" w:space="0" w:color="auto"/>
        <w:left w:val="none" w:sz="0" w:space="0" w:color="auto"/>
        <w:bottom w:val="none" w:sz="0" w:space="0" w:color="auto"/>
        <w:right w:val="none" w:sz="0" w:space="0" w:color="auto"/>
      </w:divBdr>
    </w:div>
    <w:div w:id="539246962">
      <w:bodyDiv w:val="1"/>
      <w:marLeft w:val="0"/>
      <w:marRight w:val="0"/>
      <w:marTop w:val="0"/>
      <w:marBottom w:val="0"/>
      <w:divBdr>
        <w:top w:val="none" w:sz="0" w:space="0" w:color="auto"/>
        <w:left w:val="none" w:sz="0" w:space="0" w:color="auto"/>
        <w:bottom w:val="none" w:sz="0" w:space="0" w:color="auto"/>
        <w:right w:val="none" w:sz="0" w:space="0" w:color="auto"/>
      </w:divBdr>
      <w:divsChild>
        <w:div w:id="1842429794">
          <w:marLeft w:val="432"/>
          <w:marRight w:val="0"/>
          <w:marTop w:val="240"/>
          <w:marBottom w:val="0"/>
          <w:divBdr>
            <w:top w:val="none" w:sz="0" w:space="0" w:color="auto"/>
            <w:left w:val="none" w:sz="0" w:space="0" w:color="auto"/>
            <w:bottom w:val="none" w:sz="0" w:space="0" w:color="auto"/>
            <w:right w:val="none" w:sz="0" w:space="0" w:color="auto"/>
          </w:divBdr>
        </w:div>
      </w:divsChild>
    </w:div>
    <w:div w:id="588779710">
      <w:bodyDiv w:val="1"/>
      <w:marLeft w:val="0"/>
      <w:marRight w:val="0"/>
      <w:marTop w:val="0"/>
      <w:marBottom w:val="0"/>
      <w:divBdr>
        <w:top w:val="none" w:sz="0" w:space="0" w:color="auto"/>
        <w:left w:val="none" w:sz="0" w:space="0" w:color="auto"/>
        <w:bottom w:val="none" w:sz="0" w:space="0" w:color="auto"/>
        <w:right w:val="none" w:sz="0" w:space="0" w:color="auto"/>
      </w:divBdr>
    </w:div>
    <w:div w:id="593901189">
      <w:bodyDiv w:val="1"/>
      <w:marLeft w:val="0"/>
      <w:marRight w:val="0"/>
      <w:marTop w:val="0"/>
      <w:marBottom w:val="0"/>
      <w:divBdr>
        <w:top w:val="none" w:sz="0" w:space="0" w:color="auto"/>
        <w:left w:val="none" w:sz="0" w:space="0" w:color="auto"/>
        <w:bottom w:val="none" w:sz="0" w:space="0" w:color="auto"/>
        <w:right w:val="none" w:sz="0" w:space="0" w:color="auto"/>
      </w:divBdr>
    </w:div>
    <w:div w:id="618295126">
      <w:bodyDiv w:val="1"/>
      <w:marLeft w:val="0"/>
      <w:marRight w:val="0"/>
      <w:marTop w:val="0"/>
      <w:marBottom w:val="0"/>
      <w:divBdr>
        <w:top w:val="none" w:sz="0" w:space="0" w:color="auto"/>
        <w:left w:val="none" w:sz="0" w:space="0" w:color="auto"/>
        <w:bottom w:val="none" w:sz="0" w:space="0" w:color="auto"/>
        <w:right w:val="none" w:sz="0" w:space="0" w:color="auto"/>
      </w:divBdr>
      <w:divsChild>
        <w:div w:id="2143769818">
          <w:marLeft w:val="1080"/>
          <w:marRight w:val="0"/>
          <w:marTop w:val="100"/>
          <w:marBottom w:val="0"/>
          <w:divBdr>
            <w:top w:val="none" w:sz="0" w:space="0" w:color="auto"/>
            <w:left w:val="none" w:sz="0" w:space="0" w:color="auto"/>
            <w:bottom w:val="none" w:sz="0" w:space="0" w:color="auto"/>
            <w:right w:val="none" w:sz="0" w:space="0" w:color="auto"/>
          </w:divBdr>
        </w:div>
        <w:div w:id="1846900780">
          <w:marLeft w:val="1080"/>
          <w:marRight w:val="0"/>
          <w:marTop w:val="100"/>
          <w:marBottom w:val="0"/>
          <w:divBdr>
            <w:top w:val="none" w:sz="0" w:space="0" w:color="auto"/>
            <w:left w:val="none" w:sz="0" w:space="0" w:color="auto"/>
            <w:bottom w:val="none" w:sz="0" w:space="0" w:color="auto"/>
            <w:right w:val="none" w:sz="0" w:space="0" w:color="auto"/>
          </w:divBdr>
        </w:div>
        <w:div w:id="1433934035">
          <w:marLeft w:val="1080"/>
          <w:marRight w:val="0"/>
          <w:marTop w:val="100"/>
          <w:marBottom w:val="0"/>
          <w:divBdr>
            <w:top w:val="none" w:sz="0" w:space="0" w:color="auto"/>
            <w:left w:val="none" w:sz="0" w:space="0" w:color="auto"/>
            <w:bottom w:val="none" w:sz="0" w:space="0" w:color="auto"/>
            <w:right w:val="none" w:sz="0" w:space="0" w:color="auto"/>
          </w:divBdr>
        </w:div>
        <w:div w:id="1532037766">
          <w:marLeft w:val="1080"/>
          <w:marRight w:val="0"/>
          <w:marTop w:val="100"/>
          <w:marBottom w:val="0"/>
          <w:divBdr>
            <w:top w:val="none" w:sz="0" w:space="0" w:color="auto"/>
            <w:left w:val="none" w:sz="0" w:space="0" w:color="auto"/>
            <w:bottom w:val="none" w:sz="0" w:space="0" w:color="auto"/>
            <w:right w:val="none" w:sz="0" w:space="0" w:color="auto"/>
          </w:divBdr>
        </w:div>
        <w:div w:id="1345012083">
          <w:marLeft w:val="1080"/>
          <w:marRight w:val="0"/>
          <w:marTop w:val="100"/>
          <w:marBottom w:val="0"/>
          <w:divBdr>
            <w:top w:val="none" w:sz="0" w:space="0" w:color="auto"/>
            <w:left w:val="none" w:sz="0" w:space="0" w:color="auto"/>
            <w:bottom w:val="none" w:sz="0" w:space="0" w:color="auto"/>
            <w:right w:val="none" w:sz="0" w:space="0" w:color="auto"/>
          </w:divBdr>
        </w:div>
        <w:div w:id="545222199">
          <w:marLeft w:val="1080"/>
          <w:marRight w:val="0"/>
          <w:marTop w:val="100"/>
          <w:marBottom w:val="0"/>
          <w:divBdr>
            <w:top w:val="none" w:sz="0" w:space="0" w:color="auto"/>
            <w:left w:val="none" w:sz="0" w:space="0" w:color="auto"/>
            <w:bottom w:val="none" w:sz="0" w:space="0" w:color="auto"/>
            <w:right w:val="none" w:sz="0" w:space="0" w:color="auto"/>
          </w:divBdr>
        </w:div>
        <w:div w:id="358357698">
          <w:marLeft w:val="1080"/>
          <w:marRight w:val="0"/>
          <w:marTop w:val="100"/>
          <w:marBottom w:val="0"/>
          <w:divBdr>
            <w:top w:val="none" w:sz="0" w:space="0" w:color="auto"/>
            <w:left w:val="none" w:sz="0" w:space="0" w:color="auto"/>
            <w:bottom w:val="none" w:sz="0" w:space="0" w:color="auto"/>
            <w:right w:val="none" w:sz="0" w:space="0" w:color="auto"/>
          </w:divBdr>
        </w:div>
      </w:divsChild>
    </w:div>
    <w:div w:id="670714247">
      <w:bodyDiv w:val="1"/>
      <w:marLeft w:val="0"/>
      <w:marRight w:val="0"/>
      <w:marTop w:val="0"/>
      <w:marBottom w:val="0"/>
      <w:divBdr>
        <w:top w:val="none" w:sz="0" w:space="0" w:color="auto"/>
        <w:left w:val="none" w:sz="0" w:space="0" w:color="auto"/>
        <w:bottom w:val="none" w:sz="0" w:space="0" w:color="auto"/>
        <w:right w:val="none" w:sz="0" w:space="0" w:color="auto"/>
      </w:divBdr>
    </w:div>
    <w:div w:id="679357618">
      <w:bodyDiv w:val="1"/>
      <w:marLeft w:val="0"/>
      <w:marRight w:val="0"/>
      <w:marTop w:val="0"/>
      <w:marBottom w:val="0"/>
      <w:divBdr>
        <w:top w:val="none" w:sz="0" w:space="0" w:color="auto"/>
        <w:left w:val="none" w:sz="0" w:space="0" w:color="auto"/>
        <w:bottom w:val="none" w:sz="0" w:space="0" w:color="auto"/>
        <w:right w:val="none" w:sz="0" w:space="0" w:color="auto"/>
      </w:divBdr>
      <w:divsChild>
        <w:div w:id="1230265185">
          <w:marLeft w:val="0"/>
          <w:marRight w:val="0"/>
          <w:marTop w:val="0"/>
          <w:marBottom w:val="0"/>
          <w:divBdr>
            <w:top w:val="none" w:sz="0" w:space="0" w:color="auto"/>
            <w:left w:val="none" w:sz="0" w:space="0" w:color="auto"/>
            <w:bottom w:val="none" w:sz="0" w:space="0" w:color="auto"/>
            <w:right w:val="none" w:sz="0" w:space="0" w:color="auto"/>
          </w:divBdr>
        </w:div>
        <w:div w:id="883953589">
          <w:marLeft w:val="0"/>
          <w:marRight w:val="0"/>
          <w:marTop w:val="0"/>
          <w:marBottom w:val="0"/>
          <w:divBdr>
            <w:top w:val="none" w:sz="0" w:space="0" w:color="auto"/>
            <w:left w:val="none" w:sz="0" w:space="0" w:color="auto"/>
            <w:bottom w:val="none" w:sz="0" w:space="0" w:color="auto"/>
            <w:right w:val="none" w:sz="0" w:space="0" w:color="auto"/>
          </w:divBdr>
        </w:div>
        <w:div w:id="536550568">
          <w:marLeft w:val="0"/>
          <w:marRight w:val="0"/>
          <w:marTop w:val="0"/>
          <w:marBottom w:val="0"/>
          <w:divBdr>
            <w:top w:val="none" w:sz="0" w:space="0" w:color="auto"/>
            <w:left w:val="none" w:sz="0" w:space="0" w:color="auto"/>
            <w:bottom w:val="none" w:sz="0" w:space="0" w:color="auto"/>
            <w:right w:val="none" w:sz="0" w:space="0" w:color="auto"/>
          </w:divBdr>
        </w:div>
        <w:div w:id="1485199148">
          <w:marLeft w:val="0"/>
          <w:marRight w:val="0"/>
          <w:marTop w:val="0"/>
          <w:marBottom w:val="0"/>
          <w:divBdr>
            <w:top w:val="none" w:sz="0" w:space="0" w:color="auto"/>
            <w:left w:val="none" w:sz="0" w:space="0" w:color="auto"/>
            <w:bottom w:val="none" w:sz="0" w:space="0" w:color="auto"/>
            <w:right w:val="none" w:sz="0" w:space="0" w:color="auto"/>
          </w:divBdr>
        </w:div>
        <w:div w:id="1309436286">
          <w:marLeft w:val="0"/>
          <w:marRight w:val="0"/>
          <w:marTop w:val="0"/>
          <w:marBottom w:val="0"/>
          <w:divBdr>
            <w:top w:val="none" w:sz="0" w:space="0" w:color="auto"/>
            <w:left w:val="none" w:sz="0" w:space="0" w:color="auto"/>
            <w:bottom w:val="none" w:sz="0" w:space="0" w:color="auto"/>
            <w:right w:val="none" w:sz="0" w:space="0" w:color="auto"/>
          </w:divBdr>
        </w:div>
        <w:div w:id="455874387">
          <w:marLeft w:val="0"/>
          <w:marRight w:val="0"/>
          <w:marTop w:val="0"/>
          <w:marBottom w:val="0"/>
          <w:divBdr>
            <w:top w:val="none" w:sz="0" w:space="0" w:color="auto"/>
            <w:left w:val="none" w:sz="0" w:space="0" w:color="auto"/>
            <w:bottom w:val="none" w:sz="0" w:space="0" w:color="auto"/>
            <w:right w:val="none" w:sz="0" w:space="0" w:color="auto"/>
          </w:divBdr>
        </w:div>
        <w:div w:id="2077045449">
          <w:marLeft w:val="0"/>
          <w:marRight w:val="0"/>
          <w:marTop w:val="0"/>
          <w:marBottom w:val="0"/>
          <w:divBdr>
            <w:top w:val="none" w:sz="0" w:space="0" w:color="auto"/>
            <w:left w:val="none" w:sz="0" w:space="0" w:color="auto"/>
            <w:bottom w:val="none" w:sz="0" w:space="0" w:color="auto"/>
            <w:right w:val="none" w:sz="0" w:space="0" w:color="auto"/>
          </w:divBdr>
          <w:divsChild>
            <w:div w:id="1811240117">
              <w:marLeft w:val="0"/>
              <w:marRight w:val="0"/>
              <w:marTop w:val="0"/>
              <w:marBottom w:val="0"/>
              <w:divBdr>
                <w:top w:val="none" w:sz="0" w:space="0" w:color="auto"/>
                <w:left w:val="none" w:sz="0" w:space="0" w:color="auto"/>
                <w:bottom w:val="none" w:sz="0" w:space="0" w:color="auto"/>
                <w:right w:val="none" w:sz="0" w:space="0" w:color="auto"/>
              </w:divBdr>
            </w:div>
            <w:div w:id="1370691737">
              <w:marLeft w:val="0"/>
              <w:marRight w:val="0"/>
              <w:marTop w:val="0"/>
              <w:marBottom w:val="0"/>
              <w:divBdr>
                <w:top w:val="none" w:sz="0" w:space="0" w:color="auto"/>
                <w:left w:val="none" w:sz="0" w:space="0" w:color="auto"/>
                <w:bottom w:val="none" w:sz="0" w:space="0" w:color="auto"/>
                <w:right w:val="none" w:sz="0" w:space="0" w:color="auto"/>
              </w:divBdr>
            </w:div>
            <w:div w:id="894968050">
              <w:marLeft w:val="0"/>
              <w:marRight w:val="0"/>
              <w:marTop w:val="0"/>
              <w:marBottom w:val="0"/>
              <w:divBdr>
                <w:top w:val="none" w:sz="0" w:space="0" w:color="auto"/>
                <w:left w:val="none" w:sz="0" w:space="0" w:color="auto"/>
                <w:bottom w:val="none" w:sz="0" w:space="0" w:color="auto"/>
                <w:right w:val="none" w:sz="0" w:space="0" w:color="auto"/>
              </w:divBdr>
            </w:div>
            <w:div w:id="13458701">
              <w:marLeft w:val="0"/>
              <w:marRight w:val="0"/>
              <w:marTop w:val="0"/>
              <w:marBottom w:val="0"/>
              <w:divBdr>
                <w:top w:val="none" w:sz="0" w:space="0" w:color="auto"/>
                <w:left w:val="none" w:sz="0" w:space="0" w:color="auto"/>
                <w:bottom w:val="none" w:sz="0" w:space="0" w:color="auto"/>
                <w:right w:val="none" w:sz="0" w:space="0" w:color="auto"/>
              </w:divBdr>
            </w:div>
            <w:div w:id="1434134491">
              <w:marLeft w:val="0"/>
              <w:marRight w:val="0"/>
              <w:marTop w:val="0"/>
              <w:marBottom w:val="0"/>
              <w:divBdr>
                <w:top w:val="none" w:sz="0" w:space="0" w:color="auto"/>
                <w:left w:val="none" w:sz="0" w:space="0" w:color="auto"/>
                <w:bottom w:val="none" w:sz="0" w:space="0" w:color="auto"/>
                <w:right w:val="none" w:sz="0" w:space="0" w:color="auto"/>
              </w:divBdr>
            </w:div>
            <w:div w:id="371804329">
              <w:marLeft w:val="0"/>
              <w:marRight w:val="0"/>
              <w:marTop w:val="0"/>
              <w:marBottom w:val="0"/>
              <w:divBdr>
                <w:top w:val="none" w:sz="0" w:space="0" w:color="auto"/>
                <w:left w:val="none" w:sz="0" w:space="0" w:color="auto"/>
                <w:bottom w:val="none" w:sz="0" w:space="0" w:color="auto"/>
                <w:right w:val="none" w:sz="0" w:space="0" w:color="auto"/>
              </w:divBdr>
            </w:div>
            <w:div w:id="601838648">
              <w:marLeft w:val="0"/>
              <w:marRight w:val="0"/>
              <w:marTop w:val="0"/>
              <w:marBottom w:val="0"/>
              <w:divBdr>
                <w:top w:val="none" w:sz="0" w:space="0" w:color="auto"/>
                <w:left w:val="none" w:sz="0" w:space="0" w:color="auto"/>
                <w:bottom w:val="none" w:sz="0" w:space="0" w:color="auto"/>
                <w:right w:val="none" w:sz="0" w:space="0" w:color="auto"/>
              </w:divBdr>
            </w:div>
            <w:div w:id="24839029">
              <w:marLeft w:val="0"/>
              <w:marRight w:val="0"/>
              <w:marTop w:val="0"/>
              <w:marBottom w:val="0"/>
              <w:divBdr>
                <w:top w:val="none" w:sz="0" w:space="0" w:color="auto"/>
                <w:left w:val="none" w:sz="0" w:space="0" w:color="auto"/>
                <w:bottom w:val="none" w:sz="0" w:space="0" w:color="auto"/>
                <w:right w:val="none" w:sz="0" w:space="0" w:color="auto"/>
              </w:divBdr>
            </w:div>
            <w:div w:id="617685371">
              <w:marLeft w:val="0"/>
              <w:marRight w:val="0"/>
              <w:marTop w:val="0"/>
              <w:marBottom w:val="0"/>
              <w:divBdr>
                <w:top w:val="none" w:sz="0" w:space="0" w:color="auto"/>
                <w:left w:val="none" w:sz="0" w:space="0" w:color="auto"/>
                <w:bottom w:val="none" w:sz="0" w:space="0" w:color="auto"/>
                <w:right w:val="none" w:sz="0" w:space="0" w:color="auto"/>
              </w:divBdr>
            </w:div>
            <w:div w:id="1928609353">
              <w:marLeft w:val="0"/>
              <w:marRight w:val="0"/>
              <w:marTop w:val="0"/>
              <w:marBottom w:val="0"/>
              <w:divBdr>
                <w:top w:val="none" w:sz="0" w:space="0" w:color="auto"/>
                <w:left w:val="none" w:sz="0" w:space="0" w:color="auto"/>
                <w:bottom w:val="none" w:sz="0" w:space="0" w:color="auto"/>
                <w:right w:val="none" w:sz="0" w:space="0" w:color="auto"/>
              </w:divBdr>
            </w:div>
            <w:div w:id="400521220">
              <w:marLeft w:val="0"/>
              <w:marRight w:val="0"/>
              <w:marTop w:val="0"/>
              <w:marBottom w:val="0"/>
              <w:divBdr>
                <w:top w:val="none" w:sz="0" w:space="0" w:color="auto"/>
                <w:left w:val="none" w:sz="0" w:space="0" w:color="auto"/>
                <w:bottom w:val="none" w:sz="0" w:space="0" w:color="auto"/>
                <w:right w:val="none" w:sz="0" w:space="0" w:color="auto"/>
              </w:divBdr>
            </w:div>
            <w:div w:id="1476339477">
              <w:marLeft w:val="0"/>
              <w:marRight w:val="0"/>
              <w:marTop w:val="0"/>
              <w:marBottom w:val="0"/>
              <w:divBdr>
                <w:top w:val="none" w:sz="0" w:space="0" w:color="auto"/>
                <w:left w:val="none" w:sz="0" w:space="0" w:color="auto"/>
                <w:bottom w:val="none" w:sz="0" w:space="0" w:color="auto"/>
                <w:right w:val="none" w:sz="0" w:space="0" w:color="auto"/>
              </w:divBdr>
            </w:div>
            <w:div w:id="1554078900">
              <w:marLeft w:val="0"/>
              <w:marRight w:val="0"/>
              <w:marTop w:val="0"/>
              <w:marBottom w:val="0"/>
              <w:divBdr>
                <w:top w:val="none" w:sz="0" w:space="0" w:color="auto"/>
                <w:left w:val="none" w:sz="0" w:space="0" w:color="auto"/>
                <w:bottom w:val="none" w:sz="0" w:space="0" w:color="auto"/>
                <w:right w:val="none" w:sz="0" w:space="0" w:color="auto"/>
              </w:divBdr>
            </w:div>
            <w:div w:id="75592355">
              <w:marLeft w:val="0"/>
              <w:marRight w:val="0"/>
              <w:marTop w:val="0"/>
              <w:marBottom w:val="0"/>
              <w:divBdr>
                <w:top w:val="none" w:sz="0" w:space="0" w:color="auto"/>
                <w:left w:val="none" w:sz="0" w:space="0" w:color="auto"/>
                <w:bottom w:val="none" w:sz="0" w:space="0" w:color="auto"/>
                <w:right w:val="none" w:sz="0" w:space="0" w:color="auto"/>
              </w:divBdr>
            </w:div>
            <w:div w:id="2103836759">
              <w:marLeft w:val="0"/>
              <w:marRight w:val="0"/>
              <w:marTop w:val="0"/>
              <w:marBottom w:val="0"/>
              <w:divBdr>
                <w:top w:val="none" w:sz="0" w:space="0" w:color="auto"/>
                <w:left w:val="none" w:sz="0" w:space="0" w:color="auto"/>
                <w:bottom w:val="none" w:sz="0" w:space="0" w:color="auto"/>
                <w:right w:val="none" w:sz="0" w:space="0" w:color="auto"/>
              </w:divBdr>
            </w:div>
            <w:div w:id="194199952">
              <w:marLeft w:val="0"/>
              <w:marRight w:val="0"/>
              <w:marTop w:val="0"/>
              <w:marBottom w:val="0"/>
              <w:divBdr>
                <w:top w:val="none" w:sz="0" w:space="0" w:color="auto"/>
                <w:left w:val="none" w:sz="0" w:space="0" w:color="auto"/>
                <w:bottom w:val="none" w:sz="0" w:space="0" w:color="auto"/>
                <w:right w:val="none" w:sz="0" w:space="0" w:color="auto"/>
              </w:divBdr>
            </w:div>
            <w:div w:id="981351314">
              <w:marLeft w:val="0"/>
              <w:marRight w:val="0"/>
              <w:marTop w:val="0"/>
              <w:marBottom w:val="0"/>
              <w:divBdr>
                <w:top w:val="none" w:sz="0" w:space="0" w:color="auto"/>
                <w:left w:val="none" w:sz="0" w:space="0" w:color="auto"/>
                <w:bottom w:val="none" w:sz="0" w:space="0" w:color="auto"/>
                <w:right w:val="none" w:sz="0" w:space="0" w:color="auto"/>
              </w:divBdr>
            </w:div>
            <w:div w:id="1905219091">
              <w:marLeft w:val="0"/>
              <w:marRight w:val="0"/>
              <w:marTop w:val="0"/>
              <w:marBottom w:val="0"/>
              <w:divBdr>
                <w:top w:val="none" w:sz="0" w:space="0" w:color="auto"/>
                <w:left w:val="none" w:sz="0" w:space="0" w:color="auto"/>
                <w:bottom w:val="none" w:sz="0" w:space="0" w:color="auto"/>
                <w:right w:val="none" w:sz="0" w:space="0" w:color="auto"/>
              </w:divBdr>
            </w:div>
            <w:div w:id="987247924">
              <w:marLeft w:val="0"/>
              <w:marRight w:val="0"/>
              <w:marTop w:val="0"/>
              <w:marBottom w:val="0"/>
              <w:divBdr>
                <w:top w:val="none" w:sz="0" w:space="0" w:color="auto"/>
                <w:left w:val="none" w:sz="0" w:space="0" w:color="auto"/>
                <w:bottom w:val="none" w:sz="0" w:space="0" w:color="auto"/>
                <w:right w:val="none" w:sz="0" w:space="0" w:color="auto"/>
              </w:divBdr>
            </w:div>
            <w:div w:id="571043688">
              <w:marLeft w:val="0"/>
              <w:marRight w:val="0"/>
              <w:marTop w:val="0"/>
              <w:marBottom w:val="0"/>
              <w:divBdr>
                <w:top w:val="none" w:sz="0" w:space="0" w:color="auto"/>
                <w:left w:val="none" w:sz="0" w:space="0" w:color="auto"/>
                <w:bottom w:val="none" w:sz="0" w:space="0" w:color="auto"/>
                <w:right w:val="none" w:sz="0" w:space="0" w:color="auto"/>
              </w:divBdr>
            </w:div>
            <w:div w:id="208691978">
              <w:marLeft w:val="0"/>
              <w:marRight w:val="0"/>
              <w:marTop w:val="0"/>
              <w:marBottom w:val="0"/>
              <w:divBdr>
                <w:top w:val="none" w:sz="0" w:space="0" w:color="auto"/>
                <w:left w:val="none" w:sz="0" w:space="0" w:color="auto"/>
                <w:bottom w:val="none" w:sz="0" w:space="0" w:color="auto"/>
                <w:right w:val="none" w:sz="0" w:space="0" w:color="auto"/>
              </w:divBdr>
            </w:div>
            <w:div w:id="719598679">
              <w:marLeft w:val="0"/>
              <w:marRight w:val="0"/>
              <w:marTop w:val="0"/>
              <w:marBottom w:val="0"/>
              <w:divBdr>
                <w:top w:val="none" w:sz="0" w:space="0" w:color="auto"/>
                <w:left w:val="none" w:sz="0" w:space="0" w:color="auto"/>
                <w:bottom w:val="none" w:sz="0" w:space="0" w:color="auto"/>
                <w:right w:val="none" w:sz="0" w:space="0" w:color="auto"/>
              </w:divBdr>
            </w:div>
            <w:div w:id="74252892">
              <w:marLeft w:val="0"/>
              <w:marRight w:val="0"/>
              <w:marTop w:val="0"/>
              <w:marBottom w:val="0"/>
              <w:divBdr>
                <w:top w:val="none" w:sz="0" w:space="0" w:color="auto"/>
                <w:left w:val="none" w:sz="0" w:space="0" w:color="auto"/>
                <w:bottom w:val="none" w:sz="0" w:space="0" w:color="auto"/>
                <w:right w:val="none" w:sz="0" w:space="0" w:color="auto"/>
              </w:divBdr>
            </w:div>
            <w:div w:id="127748285">
              <w:marLeft w:val="0"/>
              <w:marRight w:val="0"/>
              <w:marTop w:val="0"/>
              <w:marBottom w:val="0"/>
              <w:divBdr>
                <w:top w:val="none" w:sz="0" w:space="0" w:color="auto"/>
                <w:left w:val="none" w:sz="0" w:space="0" w:color="auto"/>
                <w:bottom w:val="none" w:sz="0" w:space="0" w:color="auto"/>
                <w:right w:val="none" w:sz="0" w:space="0" w:color="auto"/>
              </w:divBdr>
            </w:div>
            <w:div w:id="697782367">
              <w:marLeft w:val="0"/>
              <w:marRight w:val="0"/>
              <w:marTop w:val="0"/>
              <w:marBottom w:val="0"/>
              <w:divBdr>
                <w:top w:val="none" w:sz="0" w:space="0" w:color="auto"/>
                <w:left w:val="none" w:sz="0" w:space="0" w:color="auto"/>
                <w:bottom w:val="none" w:sz="0" w:space="0" w:color="auto"/>
                <w:right w:val="none" w:sz="0" w:space="0" w:color="auto"/>
              </w:divBdr>
            </w:div>
          </w:divsChild>
        </w:div>
        <w:div w:id="1878198650">
          <w:marLeft w:val="0"/>
          <w:marRight w:val="0"/>
          <w:marTop w:val="0"/>
          <w:marBottom w:val="0"/>
          <w:divBdr>
            <w:top w:val="none" w:sz="0" w:space="0" w:color="auto"/>
            <w:left w:val="none" w:sz="0" w:space="0" w:color="auto"/>
            <w:bottom w:val="none" w:sz="0" w:space="0" w:color="auto"/>
            <w:right w:val="none" w:sz="0" w:space="0" w:color="auto"/>
          </w:divBdr>
        </w:div>
        <w:div w:id="452016322">
          <w:marLeft w:val="0"/>
          <w:marRight w:val="0"/>
          <w:marTop w:val="0"/>
          <w:marBottom w:val="0"/>
          <w:divBdr>
            <w:top w:val="none" w:sz="0" w:space="0" w:color="auto"/>
            <w:left w:val="none" w:sz="0" w:space="0" w:color="auto"/>
            <w:bottom w:val="none" w:sz="0" w:space="0" w:color="auto"/>
            <w:right w:val="none" w:sz="0" w:space="0" w:color="auto"/>
          </w:divBdr>
        </w:div>
        <w:div w:id="2045713026">
          <w:marLeft w:val="0"/>
          <w:marRight w:val="0"/>
          <w:marTop w:val="0"/>
          <w:marBottom w:val="0"/>
          <w:divBdr>
            <w:top w:val="none" w:sz="0" w:space="0" w:color="auto"/>
            <w:left w:val="none" w:sz="0" w:space="0" w:color="auto"/>
            <w:bottom w:val="none" w:sz="0" w:space="0" w:color="auto"/>
            <w:right w:val="none" w:sz="0" w:space="0" w:color="auto"/>
          </w:divBdr>
        </w:div>
        <w:div w:id="1819110443">
          <w:marLeft w:val="0"/>
          <w:marRight w:val="0"/>
          <w:marTop w:val="0"/>
          <w:marBottom w:val="0"/>
          <w:divBdr>
            <w:top w:val="none" w:sz="0" w:space="0" w:color="auto"/>
            <w:left w:val="none" w:sz="0" w:space="0" w:color="auto"/>
            <w:bottom w:val="none" w:sz="0" w:space="0" w:color="auto"/>
            <w:right w:val="none" w:sz="0" w:space="0" w:color="auto"/>
          </w:divBdr>
        </w:div>
        <w:div w:id="1445466117">
          <w:marLeft w:val="0"/>
          <w:marRight w:val="0"/>
          <w:marTop w:val="0"/>
          <w:marBottom w:val="0"/>
          <w:divBdr>
            <w:top w:val="none" w:sz="0" w:space="0" w:color="auto"/>
            <w:left w:val="none" w:sz="0" w:space="0" w:color="auto"/>
            <w:bottom w:val="none" w:sz="0" w:space="0" w:color="auto"/>
            <w:right w:val="none" w:sz="0" w:space="0" w:color="auto"/>
          </w:divBdr>
        </w:div>
      </w:divsChild>
    </w:div>
    <w:div w:id="772211725">
      <w:bodyDiv w:val="1"/>
      <w:marLeft w:val="0"/>
      <w:marRight w:val="0"/>
      <w:marTop w:val="0"/>
      <w:marBottom w:val="0"/>
      <w:divBdr>
        <w:top w:val="none" w:sz="0" w:space="0" w:color="auto"/>
        <w:left w:val="none" w:sz="0" w:space="0" w:color="auto"/>
        <w:bottom w:val="none" w:sz="0" w:space="0" w:color="auto"/>
        <w:right w:val="none" w:sz="0" w:space="0" w:color="auto"/>
      </w:divBdr>
    </w:div>
    <w:div w:id="785386181">
      <w:bodyDiv w:val="1"/>
      <w:marLeft w:val="0"/>
      <w:marRight w:val="0"/>
      <w:marTop w:val="0"/>
      <w:marBottom w:val="0"/>
      <w:divBdr>
        <w:top w:val="none" w:sz="0" w:space="0" w:color="auto"/>
        <w:left w:val="none" w:sz="0" w:space="0" w:color="auto"/>
        <w:bottom w:val="none" w:sz="0" w:space="0" w:color="auto"/>
        <w:right w:val="none" w:sz="0" w:space="0" w:color="auto"/>
      </w:divBdr>
      <w:divsChild>
        <w:div w:id="617222095">
          <w:marLeft w:val="0"/>
          <w:marRight w:val="0"/>
          <w:marTop w:val="0"/>
          <w:marBottom w:val="0"/>
          <w:divBdr>
            <w:top w:val="none" w:sz="0" w:space="0" w:color="auto"/>
            <w:left w:val="none" w:sz="0" w:space="0" w:color="auto"/>
            <w:bottom w:val="none" w:sz="0" w:space="0" w:color="auto"/>
            <w:right w:val="none" w:sz="0" w:space="0" w:color="auto"/>
          </w:divBdr>
        </w:div>
        <w:div w:id="1604533542">
          <w:marLeft w:val="0"/>
          <w:marRight w:val="0"/>
          <w:marTop w:val="0"/>
          <w:marBottom w:val="0"/>
          <w:divBdr>
            <w:top w:val="none" w:sz="0" w:space="0" w:color="auto"/>
            <w:left w:val="none" w:sz="0" w:space="0" w:color="auto"/>
            <w:bottom w:val="none" w:sz="0" w:space="0" w:color="auto"/>
            <w:right w:val="none" w:sz="0" w:space="0" w:color="auto"/>
          </w:divBdr>
        </w:div>
        <w:div w:id="1517846281">
          <w:marLeft w:val="0"/>
          <w:marRight w:val="0"/>
          <w:marTop w:val="0"/>
          <w:marBottom w:val="0"/>
          <w:divBdr>
            <w:top w:val="none" w:sz="0" w:space="0" w:color="auto"/>
            <w:left w:val="none" w:sz="0" w:space="0" w:color="auto"/>
            <w:bottom w:val="none" w:sz="0" w:space="0" w:color="auto"/>
            <w:right w:val="none" w:sz="0" w:space="0" w:color="auto"/>
          </w:divBdr>
        </w:div>
        <w:div w:id="1465537316">
          <w:marLeft w:val="0"/>
          <w:marRight w:val="0"/>
          <w:marTop w:val="0"/>
          <w:marBottom w:val="0"/>
          <w:divBdr>
            <w:top w:val="none" w:sz="0" w:space="0" w:color="auto"/>
            <w:left w:val="none" w:sz="0" w:space="0" w:color="auto"/>
            <w:bottom w:val="none" w:sz="0" w:space="0" w:color="auto"/>
            <w:right w:val="none" w:sz="0" w:space="0" w:color="auto"/>
          </w:divBdr>
        </w:div>
        <w:div w:id="2055232054">
          <w:marLeft w:val="0"/>
          <w:marRight w:val="0"/>
          <w:marTop w:val="0"/>
          <w:marBottom w:val="0"/>
          <w:divBdr>
            <w:top w:val="none" w:sz="0" w:space="0" w:color="auto"/>
            <w:left w:val="none" w:sz="0" w:space="0" w:color="auto"/>
            <w:bottom w:val="none" w:sz="0" w:space="0" w:color="auto"/>
            <w:right w:val="none" w:sz="0" w:space="0" w:color="auto"/>
          </w:divBdr>
        </w:div>
        <w:div w:id="1081414394">
          <w:marLeft w:val="0"/>
          <w:marRight w:val="0"/>
          <w:marTop w:val="0"/>
          <w:marBottom w:val="0"/>
          <w:divBdr>
            <w:top w:val="none" w:sz="0" w:space="0" w:color="auto"/>
            <w:left w:val="none" w:sz="0" w:space="0" w:color="auto"/>
            <w:bottom w:val="none" w:sz="0" w:space="0" w:color="auto"/>
            <w:right w:val="none" w:sz="0" w:space="0" w:color="auto"/>
          </w:divBdr>
        </w:div>
        <w:div w:id="201283130">
          <w:marLeft w:val="0"/>
          <w:marRight w:val="0"/>
          <w:marTop w:val="0"/>
          <w:marBottom w:val="0"/>
          <w:divBdr>
            <w:top w:val="none" w:sz="0" w:space="0" w:color="auto"/>
            <w:left w:val="none" w:sz="0" w:space="0" w:color="auto"/>
            <w:bottom w:val="none" w:sz="0" w:space="0" w:color="auto"/>
            <w:right w:val="none" w:sz="0" w:space="0" w:color="auto"/>
          </w:divBdr>
        </w:div>
        <w:div w:id="55016051">
          <w:marLeft w:val="0"/>
          <w:marRight w:val="0"/>
          <w:marTop w:val="0"/>
          <w:marBottom w:val="0"/>
          <w:divBdr>
            <w:top w:val="none" w:sz="0" w:space="0" w:color="auto"/>
            <w:left w:val="none" w:sz="0" w:space="0" w:color="auto"/>
            <w:bottom w:val="none" w:sz="0" w:space="0" w:color="auto"/>
            <w:right w:val="none" w:sz="0" w:space="0" w:color="auto"/>
          </w:divBdr>
        </w:div>
        <w:div w:id="648217454">
          <w:marLeft w:val="0"/>
          <w:marRight w:val="0"/>
          <w:marTop w:val="0"/>
          <w:marBottom w:val="0"/>
          <w:divBdr>
            <w:top w:val="none" w:sz="0" w:space="0" w:color="auto"/>
            <w:left w:val="none" w:sz="0" w:space="0" w:color="auto"/>
            <w:bottom w:val="none" w:sz="0" w:space="0" w:color="auto"/>
            <w:right w:val="none" w:sz="0" w:space="0" w:color="auto"/>
          </w:divBdr>
        </w:div>
      </w:divsChild>
    </w:div>
    <w:div w:id="914508254">
      <w:bodyDiv w:val="1"/>
      <w:marLeft w:val="0"/>
      <w:marRight w:val="0"/>
      <w:marTop w:val="0"/>
      <w:marBottom w:val="0"/>
      <w:divBdr>
        <w:top w:val="none" w:sz="0" w:space="0" w:color="auto"/>
        <w:left w:val="none" w:sz="0" w:space="0" w:color="auto"/>
        <w:bottom w:val="none" w:sz="0" w:space="0" w:color="auto"/>
        <w:right w:val="none" w:sz="0" w:space="0" w:color="auto"/>
      </w:divBdr>
    </w:div>
    <w:div w:id="951664380">
      <w:bodyDiv w:val="1"/>
      <w:marLeft w:val="0"/>
      <w:marRight w:val="0"/>
      <w:marTop w:val="0"/>
      <w:marBottom w:val="0"/>
      <w:divBdr>
        <w:top w:val="none" w:sz="0" w:space="0" w:color="auto"/>
        <w:left w:val="none" w:sz="0" w:space="0" w:color="auto"/>
        <w:bottom w:val="none" w:sz="0" w:space="0" w:color="auto"/>
        <w:right w:val="none" w:sz="0" w:space="0" w:color="auto"/>
      </w:divBdr>
    </w:div>
    <w:div w:id="982738142">
      <w:bodyDiv w:val="1"/>
      <w:marLeft w:val="0"/>
      <w:marRight w:val="0"/>
      <w:marTop w:val="0"/>
      <w:marBottom w:val="0"/>
      <w:divBdr>
        <w:top w:val="none" w:sz="0" w:space="0" w:color="auto"/>
        <w:left w:val="none" w:sz="0" w:space="0" w:color="auto"/>
        <w:bottom w:val="none" w:sz="0" w:space="0" w:color="auto"/>
        <w:right w:val="none" w:sz="0" w:space="0" w:color="auto"/>
      </w:divBdr>
    </w:div>
    <w:div w:id="994839955">
      <w:bodyDiv w:val="1"/>
      <w:marLeft w:val="0"/>
      <w:marRight w:val="0"/>
      <w:marTop w:val="0"/>
      <w:marBottom w:val="0"/>
      <w:divBdr>
        <w:top w:val="none" w:sz="0" w:space="0" w:color="auto"/>
        <w:left w:val="none" w:sz="0" w:space="0" w:color="auto"/>
        <w:bottom w:val="none" w:sz="0" w:space="0" w:color="auto"/>
        <w:right w:val="none" w:sz="0" w:space="0" w:color="auto"/>
      </w:divBdr>
    </w:div>
    <w:div w:id="1012956241">
      <w:bodyDiv w:val="1"/>
      <w:marLeft w:val="0"/>
      <w:marRight w:val="0"/>
      <w:marTop w:val="0"/>
      <w:marBottom w:val="0"/>
      <w:divBdr>
        <w:top w:val="none" w:sz="0" w:space="0" w:color="auto"/>
        <w:left w:val="none" w:sz="0" w:space="0" w:color="auto"/>
        <w:bottom w:val="none" w:sz="0" w:space="0" w:color="auto"/>
        <w:right w:val="none" w:sz="0" w:space="0" w:color="auto"/>
      </w:divBdr>
    </w:div>
    <w:div w:id="1025791377">
      <w:bodyDiv w:val="1"/>
      <w:marLeft w:val="0"/>
      <w:marRight w:val="0"/>
      <w:marTop w:val="0"/>
      <w:marBottom w:val="0"/>
      <w:divBdr>
        <w:top w:val="none" w:sz="0" w:space="0" w:color="auto"/>
        <w:left w:val="none" w:sz="0" w:space="0" w:color="auto"/>
        <w:bottom w:val="none" w:sz="0" w:space="0" w:color="auto"/>
        <w:right w:val="none" w:sz="0" w:space="0" w:color="auto"/>
      </w:divBdr>
    </w:div>
    <w:div w:id="1026902728">
      <w:bodyDiv w:val="1"/>
      <w:marLeft w:val="0"/>
      <w:marRight w:val="0"/>
      <w:marTop w:val="0"/>
      <w:marBottom w:val="0"/>
      <w:divBdr>
        <w:top w:val="none" w:sz="0" w:space="0" w:color="auto"/>
        <w:left w:val="none" w:sz="0" w:space="0" w:color="auto"/>
        <w:bottom w:val="none" w:sz="0" w:space="0" w:color="auto"/>
        <w:right w:val="none" w:sz="0" w:space="0" w:color="auto"/>
      </w:divBdr>
      <w:divsChild>
        <w:div w:id="1734153713">
          <w:marLeft w:val="0"/>
          <w:marRight w:val="0"/>
          <w:marTop w:val="0"/>
          <w:marBottom w:val="0"/>
          <w:divBdr>
            <w:top w:val="none" w:sz="0" w:space="0" w:color="auto"/>
            <w:left w:val="none" w:sz="0" w:space="0" w:color="auto"/>
            <w:bottom w:val="none" w:sz="0" w:space="0" w:color="auto"/>
            <w:right w:val="none" w:sz="0" w:space="0" w:color="auto"/>
          </w:divBdr>
          <w:divsChild>
            <w:div w:id="1843276629">
              <w:marLeft w:val="0"/>
              <w:marRight w:val="0"/>
              <w:marTop w:val="0"/>
              <w:marBottom w:val="0"/>
              <w:divBdr>
                <w:top w:val="none" w:sz="0" w:space="0" w:color="auto"/>
                <w:left w:val="none" w:sz="0" w:space="0" w:color="auto"/>
                <w:bottom w:val="none" w:sz="0" w:space="0" w:color="auto"/>
                <w:right w:val="none" w:sz="0" w:space="0" w:color="auto"/>
              </w:divBdr>
              <w:divsChild>
                <w:div w:id="47791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51644">
      <w:bodyDiv w:val="1"/>
      <w:marLeft w:val="0"/>
      <w:marRight w:val="0"/>
      <w:marTop w:val="0"/>
      <w:marBottom w:val="0"/>
      <w:divBdr>
        <w:top w:val="none" w:sz="0" w:space="0" w:color="auto"/>
        <w:left w:val="none" w:sz="0" w:space="0" w:color="auto"/>
        <w:bottom w:val="none" w:sz="0" w:space="0" w:color="auto"/>
        <w:right w:val="none" w:sz="0" w:space="0" w:color="auto"/>
      </w:divBdr>
      <w:divsChild>
        <w:div w:id="1982496173">
          <w:marLeft w:val="0"/>
          <w:marRight w:val="0"/>
          <w:marTop w:val="0"/>
          <w:marBottom w:val="0"/>
          <w:divBdr>
            <w:top w:val="none" w:sz="0" w:space="0" w:color="auto"/>
            <w:left w:val="none" w:sz="0" w:space="0" w:color="auto"/>
            <w:bottom w:val="none" w:sz="0" w:space="0" w:color="auto"/>
            <w:right w:val="none" w:sz="0" w:space="0" w:color="auto"/>
          </w:divBdr>
        </w:div>
        <w:div w:id="1944916557">
          <w:marLeft w:val="0"/>
          <w:marRight w:val="0"/>
          <w:marTop w:val="0"/>
          <w:marBottom w:val="0"/>
          <w:divBdr>
            <w:top w:val="none" w:sz="0" w:space="0" w:color="auto"/>
            <w:left w:val="none" w:sz="0" w:space="0" w:color="auto"/>
            <w:bottom w:val="none" w:sz="0" w:space="0" w:color="auto"/>
            <w:right w:val="none" w:sz="0" w:space="0" w:color="auto"/>
          </w:divBdr>
        </w:div>
        <w:div w:id="2050086">
          <w:marLeft w:val="0"/>
          <w:marRight w:val="0"/>
          <w:marTop w:val="0"/>
          <w:marBottom w:val="0"/>
          <w:divBdr>
            <w:top w:val="none" w:sz="0" w:space="0" w:color="auto"/>
            <w:left w:val="none" w:sz="0" w:space="0" w:color="auto"/>
            <w:bottom w:val="none" w:sz="0" w:space="0" w:color="auto"/>
            <w:right w:val="none" w:sz="0" w:space="0" w:color="auto"/>
          </w:divBdr>
        </w:div>
        <w:div w:id="1542203737">
          <w:marLeft w:val="0"/>
          <w:marRight w:val="0"/>
          <w:marTop w:val="0"/>
          <w:marBottom w:val="0"/>
          <w:divBdr>
            <w:top w:val="none" w:sz="0" w:space="0" w:color="auto"/>
            <w:left w:val="none" w:sz="0" w:space="0" w:color="auto"/>
            <w:bottom w:val="none" w:sz="0" w:space="0" w:color="auto"/>
            <w:right w:val="none" w:sz="0" w:space="0" w:color="auto"/>
          </w:divBdr>
        </w:div>
        <w:div w:id="363680942">
          <w:marLeft w:val="0"/>
          <w:marRight w:val="0"/>
          <w:marTop w:val="0"/>
          <w:marBottom w:val="0"/>
          <w:divBdr>
            <w:top w:val="none" w:sz="0" w:space="0" w:color="auto"/>
            <w:left w:val="none" w:sz="0" w:space="0" w:color="auto"/>
            <w:bottom w:val="none" w:sz="0" w:space="0" w:color="auto"/>
            <w:right w:val="none" w:sz="0" w:space="0" w:color="auto"/>
          </w:divBdr>
        </w:div>
        <w:div w:id="2093894814">
          <w:marLeft w:val="0"/>
          <w:marRight w:val="0"/>
          <w:marTop w:val="0"/>
          <w:marBottom w:val="0"/>
          <w:divBdr>
            <w:top w:val="none" w:sz="0" w:space="0" w:color="auto"/>
            <w:left w:val="none" w:sz="0" w:space="0" w:color="auto"/>
            <w:bottom w:val="none" w:sz="0" w:space="0" w:color="auto"/>
            <w:right w:val="none" w:sz="0" w:space="0" w:color="auto"/>
          </w:divBdr>
        </w:div>
        <w:div w:id="557404680">
          <w:marLeft w:val="0"/>
          <w:marRight w:val="0"/>
          <w:marTop w:val="0"/>
          <w:marBottom w:val="0"/>
          <w:divBdr>
            <w:top w:val="none" w:sz="0" w:space="0" w:color="auto"/>
            <w:left w:val="none" w:sz="0" w:space="0" w:color="auto"/>
            <w:bottom w:val="none" w:sz="0" w:space="0" w:color="auto"/>
            <w:right w:val="none" w:sz="0" w:space="0" w:color="auto"/>
          </w:divBdr>
        </w:div>
        <w:div w:id="748425321">
          <w:marLeft w:val="0"/>
          <w:marRight w:val="0"/>
          <w:marTop w:val="0"/>
          <w:marBottom w:val="0"/>
          <w:divBdr>
            <w:top w:val="none" w:sz="0" w:space="0" w:color="auto"/>
            <w:left w:val="none" w:sz="0" w:space="0" w:color="auto"/>
            <w:bottom w:val="none" w:sz="0" w:space="0" w:color="auto"/>
            <w:right w:val="none" w:sz="0" w:space="0" w:color="auto"/>
          </w:divBdr>
        </w:div>
        <w:div w:id="1665280474">
          <w:marLeft w:val="0"/>
          <w:marRight w:val="0"/>
          <w:marTop w:val="0"/>
          <w:marBottom w:val="0"/>
          <w:divBdr>
            <w:top w:val="none" w:sz="0" w:space="0" w:color="auto"/>
            <w:left w:val="none" w:sz="0" w:space="0" w:color="auto"/>
            <w:bottom w:val="none" w:sz="0" w:space="0" w:color="auto"/>
            <w:right w:val="none" w:sz="0" w:space="0" w:color="auto"/>
          </w:divBdr>
        </w:div>
        <w:div w:id="593437730">
          <w:marLeft w:val="0"/>
          <w:marRight w:val="0"/>
          <w:marTop w:val="0"/>
          <w:marBottom w:val="0"/>
          <w:divBdr>
            <w:top w:val="none" w:sz="0" w:space="0" w:color="auto"/>
            <w:left w:val="none" w:sz="0" w:space="0" w:color="auto"/>
            <w:bottom w:val="none" w:sz="0" w:space="0" w:color="auto"/>
            <w:right w:val="none" w:sz="0" w:space="0" w:color="auto"/>
          </w:divBdr>
        </w:div>
      </w:divsChild>
    </w:div>
    <w:div w:id="1041130082">
      <w:bodyDiv w:val="1"/>
      <w:marLeft w:val="0"/>
      <w:marRight w:val="0"/>
      <w:marTop w:val="0"/>
      <w:marBottom w:val="0"/>
      <w:divBdr>
        <w:top w:val="none" w:sz="0" w:space="0" w:color="auto"/>
        <w:left w:val="none" w:sz="0" w:space="0" w:color="auto"/>
        <w:bottom w:val="none" w:sz="0" w:space="0" w:color="auto"/>
        <w:right w:val="none" w:sz="0" w:space="0" w:color="auto"/>
      </w:divBdr>
    </w:div>
    <w:div w:id="1050836975">
      <w:bodyDiv w:val="1"/>
      <w:marLeft w:val="0"/>
      <w:marRight w:val="0"/>
      <w:marTop w:val="0"/>
      <w:marBottom w:val="0"/>
      <w:divBdr>
        <w:top w:val="none" w:sz="0" w:space="0" w:color="auto"/>
        <w:left w:val="none" w:sz="0" w:space="0" w:color="auto"/>
        <w:bottom w:val="none" w:sz="0" w:space="0" w:color="auto"/>
        <w:right w:val="none" w:sz="0" w:space="0" w:color="auto"/>
      </w:divBdr>
    </w:div>
    <w:div w:id="1061515526">
      <w:bodyDiv w:val="1"/>
      <w:marLeft w:val="0"/>
      <w:marRight w:val="0"/>
      <w:marTop w:val="0"/>
      <w:marBottom w:val="0"/>
      <w:divBdr>
        <w:top w:val="none" w:sz="0" w:space="0" w:color="auto"/>
        <w:left w:val="none" w:sz="0" w:space="0" w:color="auto"/>
        <w:bottom w:val="none" w:sz="0" w:space="0" w:color="auto"/>
        <w:right w:val="none" w:sz="0" w:space="0" w:color="auto"/>
      </w:divBdr>
      <w:divsChild>
        <w:div w:id="865563203">
          <w:marLeft w:val="994"/>
          <w:marRight w:val="0"/>
          <w:marTop w:val="240"/>
          <w:marBottom w:val="0"/>
          <w:divBdr>
            <w:top w:val="none" w:sz="0" w:space="0" w:color="auto"/>
            <w:left w:val="none" w:sz="0" w:space="0" w:color="auto"/>
            <w:bottom w:val="none" w:sz="0" w:space="0" w:color="auto"/>
            <w:right w:val="none" w:sz="0" w:space="0" w:color="auto"/>
          </w:divBdr>
        </w:div>
        <w:div w:id="1328903668">
          <w:marLeft w:val="994"/>
          <w:marRight w:val="0"/>
          <w:marTop w:val="240"/>
          <w:marBottom w:val="0"/>
          <w:divBdr>
            <w:top w:val="none" w:sz="0" w:space="0" w:color="auto"/>
            <w:left w:val="none" w:sz="0" w:space="0" w:color="auto"/>
            <w:bottom w:val="none" w:sz="0" w:space="0" w:color="auto"/>
            <w:right w:val="none" w:sz="0" w:space="0" w:color="auto"/>
          </w:divBdr>
        </w:div>
      </w:divsChild>
    </w:div>
    <w:div w:id="1096250751">
      <w:bodyDiv w:val="1"/>
      <w:marLeft w:val="0"/>
      <w:marRight w:val="0"/>
      <w:marTop w:val="0"/>
      <w:marBottom w:val="0"/>
      <w:divBdr>
        <w:top w:val="none" w:sz="0" w:space="0" w:color="auto"/>
        <w:left w:val="none" w:sz="0" w:space="0" w:color="auto"/>
        <w:bottom w:val="none" w:sz="0" w:space="0" w:color="auto"/>
        <w:right w:val="none" w:sz="0" w:space="0" w:color="auto"/>
      </w:divBdr>
    </w:div>
    <w:div w:id="1167945092">
      <w:bodyDiv w:val="1"/>
      <w:marLeft w:val="0"/>
      <w:marRight w:val="0"/>
      <w:marTop w:val="0"/>
      <w:marBottom w:val="0"/>
      <w:divBdr>
        <w:top w:val="none" w:sz="0" w:space="0" w:color="auto"/>
        <w:left w:val="none" w:sz="0" w:space="0" w:color="auto"/>
        <w:bottom w:val="none" w:sz="0" w:space="0" w:color="auto"/>
        <w:right w:val="none" w:sz="0" w:space="0" w:color="auto"/>
      </w:divBdr>
      <w:divsChild>
        <w:div w:id="450057637">
          <w:marLeft w:val="0"/>
          <w:marRight w:val="0"/>
          <w:marTop w:val="0"/>
          <w:marBottom w:val="0"/>
          <w:divBdr>
            <w:top w:val="none" w:sz="0" w:space="0" w:color="auto"/>
            <w:left w:val="none" w:sz="0" w:space="0" w:color="auto"/>
            <w:bottom w:val="none" w:sz="0" w:space="0" w:color="auto"/>
            <w:right w:val="none" w:sz="0" w:space="0" w:color="auto"/>
          </w:divBdr>
        </w:div>
      </w:divsChild>
    </w:div>
    <w:div w:id="1193306921">
      <w:bodyDiv w:val="1"/>
      <w:marLeft w:val="0"/>
      <w:marRight w:val="0"/>
      <w:marTop w:val="0"/>
      <w:marBottom w:val="0"/>
      <w:divBdr>
        <w:top w:val="none" w:sz="0" w:space="0" w:color="auto"/>
        <w:left w:val="none" w:sz="0" w:space="0" w:color="auto"/>
        <w:bottom w:val="none" w:sz="0" w:space="0" w:color="auto"/>
        <w:right w:val="none" w:sz="0" w:space="0" w:color="auto"/>
      </w:divBdr>
    </w:div>
    <w:div w:id="1197501115">
      <w:bodyDiv w:val="1"/>
      <w:marLeft w:val="0"/>
      <w:marRight w:val="0"/>
      <w:marTop w:val="0"/>
      <w:marBottom w:val="0"/>
      <w:divBdr>
        <w:top w:val="none" w:sz="0" w:space="0" w:color="auto"/>
        <w:left w:val="none" w:sz="0" w:space="0" w:color="auto"/>
        <w:bottom w:val="none" w:sz="0" w:space="0" w:color="auto"/>
        <w:right w:val="none" w:sz="0" w:space="0" w:color="auto"/>
      </w:divBdr>
      <w:divsChild>
        <w:div w:id="19939027">
          <w:marLeft w:val="0"/>
          <w:marRight w:val="0"/>
          <w:marTop w:val="0"/>
          <w:marBottom w:val="0"/>
          <w:divBdr>
            <w:top w:val="none" w:sz="0" w:space="0" w:color="auto"/>
            <w:left w:val="none" w:sz="0" w:space="0" w:color="auto"/>
            <w:bottom w:val="none" w:sz="0" w:space="0" w:color="auto"/>
            <w:right w:val="none" w:sz="0" w:space="0" w:color="auto"/>
          </w:divBdr>
          <w:divsChild>
            <w:div w:id="1470130981">
              <w:marLeft w:val="0"/>
              <w:marRight w:val="0"/>
              <w:marTop w:val="0"/>
              <w:marBottom w:val="0"/>
              <w:divBdr>
                <w:top w:val="none" w:sz="0" w:space="0" w:color="auto"/>
                <w:left w:val="none" w:sz="0" w:space="0" w:color="auto"/>
                <w:bottom w:val="none" w:sz="0" w:space="0" w:color="auto"/>
                <w:right w:val="none" w:sz="0" w:space="0" w:color="auto"/>
              </w:divBdr>
              <w:divsChild>
                <w:div w:id="15760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673231">
      <w:bodyDiv w:val="1"/>
      <w:marLeft w:val="0"/>
      <w:marRight w:val="0"/>
      <w:marTop w:val="0"/>
      <w:marBottom w:val="0"/>
      <w:divBdr>
        <w:top w:val="none" w:sz="0" w:space="0" w:color="auto"/>
        <w:left w:val="none" w:sz="0" w:space="0" w:color="auto"/>
        <w:bottom w:val="none" w:sz="0" w:space="0" w:color="auto"/>
        <w:right w:val="none" w:sz="0" w:space="0" w:color="auto"/>
      </w:divBdr>
    </w:div>
    <w:div w:id="1379477160">
      <w:bodyDiv w:val="1"/>
      <w:marLeft w:val="0"/>
      <w:marRight w:val="0"/>
      <w:marTop w:val="0"/>
      <w:marBottom w:val="0"/>
      <w:divBdr>
        <w:top w:val="none" w:sz="0" w:space="0" w:color="auto"/>
        <w:left w:val="none" w:sz="0" w:space="0" w:color="auto"/>
        <w:bottom w:val="none" w:sz="0" w:space="0" w:color="auto"/>
        <w:right w:val="none" w:sz="0" w:space="0" w:color="auto"/>
      </w:divBdr>
    </w:div>
    <w:div w:id="1402942568">
      <w:bodyDiv w:val="1"/>
      <w:marLeft w:val="0"/>
      <w:marRight w:val="0"/>
      <w:marTop w:val="0"/>
      <w:marBottom w:val="0"/>
      <w:divBdr>
        <w:top w:val="none" w:sz="0" w:space="0" w:color="auto"/>
        <w:left w:val="none" w:sz="0" w:space="0" w:color="auto"/>
        <w:bottom w:val="none" w:sz="0" w:space="0" w:color="auto"/>
        <w:right w:val="none" w:sz="0" w:space="0" w:color="auto"/>
      </w:divBdr>
    </w:div>
    <w:div w:id="1476221681">
      <w:bodyDiv w:val="1"/>
      <w:marLeft w:val="0"/>
      <w:marRight w:val="0"/>
      <w:marTop w:val="0"/>
      <w:marBottom w:val="0"/>
      <w:divBdr>
        <w:top w:val="none" w:sz="0" w:space="0" w:color="auto"/>
        <w:left w:val="none" w:sz="0" w:space="0" w:color="auto"/>
        <w:bottom w:val="none" w:sz="0" w:space="0" w:color="auto"/>
        <w:right w:val="none" w:sz="0" w:space="0" w:color="auto"/>
      </w:divBdr>
    </w:div>
    <w:div w:id="1546215592">
      <w:bodyDiv w:val="1"/>
      <w:marLeft w:val="0"/>
      <w:marRight w:val="0"/>
      <w:marTop w:val="0"/>
      <w:marBottom w:val="0"/>
      <w:divBdr>
        <w:top w:val="none" w:sz="0" w:space="0" w:color="auto"/>
        <w:left w:val="none" w:sz="0" w:space="0" w:color="auto"/>
        <w:bottom w:val="none" w:sz="0" w:space="0" w:color="auto"/>
        <w:right w:val="none" w:sz="0" w:space="0" w:color="auto"/>
      </w:divBdr>
    </w:div>
    <w:div w:id="1569074236">
      <w:bodyDiv w:val="1"/>
      <w:marLeft w:val="0"/>
      <w:marRight w:val="0"/>
      <w:marTop w:val="0"/>
      <w:marBottom w:val="0"/>
      <w:divBdr>
        <w:top w:val="none" w:sz="0" w:space="0" w:color="auto"/>
        <w:left w:val="none" w:sz="0" w:space="0" w:color="auto"/>
        <w:bottom w:val="none" w:sz="0" w:space="0" w:color="auto"/>
        <w:right w:val="none" w:sz="0" w:space="0" w:color="auto"/>
      </w:divBdr>
    </w:div>
    <w:div w:id="1718122786">
      <w:bodyDiv w:val="1"/>
      <w:marLeft w:val="0"/>
      <w:marRight w:val="0"/>
      <w:marTop w:val="0"/>
      <w:marBottom w:val="0"/>
      <w:divBdr>
        <w:top w:val="none" w:sz="0" w:space="0" w:color="auto"/>
        <w:left w:val="none" w:sz="0" w:space="0" w:color="auto"/>
        <w:bottom w:val="none" w:sz="0" w:space="0" w:color="auto"/>
        <w:right w:val="none" w:sz="0" w:space="0" w:color="auto"/>
      </w:divBdr>
    </w:div>
    <w:div w:id="1753428380">
      <w:bodyDiv w:val="1"/>
      <w:marLeft w:val="0"/>
      <w:marRight w:val="0"/>
      <w:marTop w:val="0"/>
      <w:marBottom w:val="0"/>
      <w:divBdr>
        <w:top w:val="none" w:sz="0" w:space="0" w:color="auto"/>
        <w:left w:val="none" w:sz="0" w:space="0" w:color="auto"/>
        <w:bottom w:val="none" w:sz="0" w:space="0" w:color="auto"/>
        <w:right w:val="none" w:sz="0" w:space="0" w:color="auto"/>
      </w:divBdr>
    </w:div>
    <w:div w:id="1754813605">
      <w:bodyDiv w:val="1"/>
      <w:marLeft w:val="0"/>
      <w:marRight w:val="0"/>
      <w:marTop w:val="0"/>
      <w:marBottom w:val="0"/>
      <w:divBdr>
        <w:top w:val="none" w:sz="0" w:space="0" w:color="auto"/>
        <w:left w:val="none" w:sz="0" w:space="0" w:color="auto"/>
        <w:bottom w:val="none" w:sz="0" w:space="0" w:color="auto"/>
        <w:right w:val="none" w:sz="0" w:space="0" w:color="auto"/>
      </w:divBdr>
      <w:divsChild>
        <w:div w:id="335813565">
          <w:marLeft w:val="0"/>
          <w:marRight w:val="0"/>
          <w:marTop w:val="0"/>
          <w:marBottom w:val="0"/>
          <w:divBdr>
            <w:top w:val="none" w:sz="0" w:space="0" w:color="auto"/>
            <w:left w:val="none" w:sz="0" w:space="0" w:color="auto"/>
            <w:bottom w:val="none" w:sz="0" w:space="0" w:color="auto"/>
            <w:right w:val="none" w:sz="0" w:space="0" w:color="auto"/>
          </w:divBdr>
        </w:div>
        <w:div w:id="976255796">
          <w:marLeft w:val="0"/>
          <w:marRight w:val="0"/>
          <w:marTop w:val="0"/>
          <w:marBottom w:val="0"/>
          <w:divBdr>
            <w:top w:val="none" w:sz="0" w:space="0" w:color="auto"/>
            <w:left w:val="none" w:sz="0" w:space="0" w:color="auto"/>
            <w:bottom w:val="none" w:sz="0" w:space="0" w:color="auto"/>
            <w:right w:val="none" w:sz="0" w:space="0" w:color="auto"/>
          </w:divBdr>
        </w:div>
        <w:div w:id="633825890">
          <w:marLeft w:val="0"/>
          <w:marRight w:val="0"/>
          <w:marTop w:val="0"/>
          <w:marBottom w:val="0"/>
          <w:divBdr>
            <w:top w:val="none" w:sz="0" w:space="0" w:color="auto"/>
            <w:left w:val="none" w:sz="0" w:space="0" w:color="auto"/>
            <w:bottom w:val="none" w:sz="0" w:space="0" w:color="auto"/>
            <w:right w:val="none" w:sz="0" w:space="0" w:color="auto"/>
          </w:divBdr>
        </w:div>
        <w:div w:id="898982683">
          <w:marLeft w:val="0"/>
          <w:marRight w:val="0"/>
          <w:marTop w:val="0"/>
          <w:marBottom w:val="0"/>
          <w:divBdr>
            <w:top w:val="none" w:sz="0" w:space="0" w:color="auto"/>
            <w:left w:val="none" w:sz="0" w:space="0" w:color="auto"/>
            <w:bottom w:val="none" w:sz="0" w:space="0" w:color="auto"/>
            <w:right w:val="none" w:sz="0" w:space="0" w:color="auto"/>
          </w:divBdr>
        </w:div>
        <w:div w:id="239755881">
          <w:marLeft w:val="0"/>
          <w:marRight w:val="0"/>
          <w:marTop w:val="0"/>
          <w:marBottom w:val="0"/>
          <w:divBdr>
            <w:top w:val="none" w:sz="0" w:space="0" w:color="auto"/>
            <w:left w:val="none" w:sz="0" w:space="0" w:color="auto"/>
            <w:bottom w:val="none" w:sz="0" w:space="0" w:color="auto"/>
            <w:right w:val="none" w:sz="0" w:space="0" w:color="auto"/>
          </w:divBdr>
        </w:div>
        <w:div w:id="1768109789">
          <w:marLeft w:val="0"/>
          <w:marRight w:val="0"/>
          <w:marTop w:val="0"/>
          <w:marBottom w:val="0"/>
          <w:divBdr>
            <w:top w:val="none" w:sz="0" w:space="0" w:color="auto"/>
            <w:left w:val="none" w:sz="0" w:space="0" w:color="auto"/>
            <w:bottom w:val="none" w:sz="0" w:space="0" w:color="auto"/>
            <w:right w:val="none" w:sz="0" w:space="0" w:color="auto"/>
          </w:divBdr>
        </w:div>
        <w:div w:id="492724524">
          <w:marLeft w:val="0"/>
          <w:marRight w:val="0"/>
          <w:marTop w:val="0"/>
          <w:marBottom w:val="0"/>
          <w:divBdr>
            <w:top w:val="none" w:sz="0" w:space="0" w:color="auto"/>
            <w:left w:val="none" w:sz="0" w:space="0" w:color="auto"/>
            <w:bottom w:val="none" w:sz="0" w:space="0" w:color="auto"/>
            <w:right w:val="none" w:sz="0" w:space="0" w:color="auto"/>
          </w:divBdr>
        </w:div>
        <w:div w:id="113602211">
          <w:marLeft w:val="0"/>
          <w:marRight w:val="0"/>
          <w:marTop w:val="0"/>
          <w:marBottom w:val="0"/>
          <w:divBdr>
            <w:top w:val="none" w:sz="0" w:space="0" w:color="auto"/>
            <w:left w:val="none" w:sz="0" w:space="0" w:color="auto"/>
            <w:bottom w:val="none" w:sz="0" w:space="0" w:color="auto"/>
            <w:right w:val="none" w:sz="0" w:space="0" w:color="auto"/>
          </w:divBdr>
        </w:div>
        <w:div w:id="2121222955">
          <w:marLeft w:val="0"/>
          <w:marRight w:val="0"/>
          <w:marTop w:val="0"/>
          <w:marBottom w:val="0"/>
          <w:divBdr>
            <w:top w:val="none" w:sz="0" w:space="0" w:color="auto"/>
            <w:left w:val="none" w:sz="0" w:space="0" w:color="auto"/>
            <w:bottom w:val="none" w:sz="0" w:space="0" w:color="auto"/>
            <w:right w:val="none" w:sz="0" w:space="0" w:color="auto"/>
          </w:divBdr>
        </w:div>
        <w:div w:id="532227636">
          <w:marLeft w:val="0"/>
          <w:marRight w:val="0"/>
          <w:marTop w:val="0"/>
          <w:marBottom w:val="0"/>
          <w:divBdr>
            <w:top w:val="none" w:sz="0" w:space="0" w:color="auto"/>
            <w:left w:val="none" w:sz="0" w:space="0" w:color="auto"/>
            <w:bottom w:val="none" w:sz="0" w:space="0" w:color="auto"/>
            <w:right w:val="none" w:sz="0" w:space="0" w:color="auto"/>
          </w:divBdr>
        </w:div>
        <w:div w:id="1180658388">
          <w:marLeft w:val="0"/>
          <w:marRight w:val="0"/>
          <w:marTop w:val="0"/>
          <w:marBottom w:val="0"/>
          <w:divBdr>
            <w:top w:val="none" w:sz="0" w:space="0" w:color="auto"/>
            <w:left w:val="none" w:sz="0" w:space="0" w:color="auto"/>
            <w:bottom w:val="none" w:sz="0" w:space="0" w:color="auto"/>
            <w:right w:val="none" w:sz="0" w:space="0" w:color="auto"/>
          </w:divBdr>
        </w:div>
        <w:div w:id="469178809">
          <w:marLeft w:val="0"/>
          <w:marRight w:val="0"/>
          <w:marTop w:val="0"/>
          <w:marBottom w:val="0"/>
          <w:divBdr>
            <w:top w:val="none" w:sz="0" w:space="0" w:color="auto"/>
            <w:left w:val="none" w:sz="0" w:space="0" w:color="auto"/>
            <w:bottom w:val="none" w:sz="0" w:space="0" w:color="auto"/>
            <w:right w:val="none" w:sz="0" w:space="0" w:color="auto"/>
          </w:divBdr>
        </w:div>
        <w:div w:id="248320497">
          <w:marLeft w:val="0"/>
          <w:marRight w:val="0"/>
          <w:marTop w:val="0"/>
          <w:marBottom w:val="0"/>
          <w:divBdr>
            <w:top w:val="none" w:sz="0" w:space="0" w:color="auto"/>
            <w:left w:val="none" w:sz="0" w:space="0" w:color="auto"/>
            <w:bottom w:val="none" w:sz="0" w:space="0" w:color="auto"/>
            <w:right w:val="none" w:sz="0" w:space="0" w:color="auto"/>
          </w:divBdr>
        </w:div>
      </w:divsChild>
    </w:div>
    <w:div w:id="1770540367">
      <w:bodyDiv w:val="1"/>
      <w:marLeft w:val="0"/>
      <w:marRight w:val="0"/>
      <w:marTop w:val="0"/>
      <w:marBottom w:val="0"/>
      <w:divBdr>
        <w:top w:val="none" w:sz="0" w:space="0" w:color="auto"/>
        <w:left w:val="none" w:sz="0" w:space="0" w:color="auto"/>
        <w:bottom w:val="none" w:sz="0" w:space="0" w:color="auto"/>
        <w:right w:val="none" w:sz="0" w:space="0" w:color="auto"/>
      </w:divBdr>
    </w:div>
    <w:div w:id="1815445335">
      <w:bodyDiv w:val="1"/>
      <w:marLeft w:val="0"/>
      <w:marRight w:val="0"/>
      <w:marTop w:val="0"/>
      <w:marBottom w:val="0"/>
      <w:divBdr>
        <w:top w:val="none" w:sz="0" w:space="0" w:color="auto"/>
        <w:left w:val="none" w:sz="0" w:space="0" w:color="auto"/>
        <w:bottom w:val="none" w:sz="0" w:space="0" w:color="auto"/>
        <w:right w:val="none" w:sz="0" w:space="0" w:color="auto"/>
      </w:divBdr>
    </w:div>
    <w:div w:id="1870989789">
      <w:bodyDiv w:val="1"/>
      <w:marLeft w:val="0"/>
      <w:marRight w:val="0"/>
      <w:marTop w:val="0"/>
      <w:marBottom w:val="0"/>
      <w:divBdr>
        <w:top w:val="none" w:sz="0" w:space="0" w:color="auto"/>
        <w:left w:val="none" w:sz="0" w:space="0" w:color="auto"/>
        <w:bottom w:val="none" w:sz="0" w:space="0" w:color="auto"/>
        <w:right w:val="none" w:sz="0" w:space="0" w:color="auto"/>
      </w:divBdr>
    </w:div>
    <w:div w:id="1960259035">
      <w:bodyDiv w:val="1"/>
      <w:marLeft w:val="0"/>
      <w:marRight w:val="0"/>
      <w:marTop w:val="0"/>
      <w:marBottom w:val="0"/>
      <w:divBdr>
        <w:top w:val="none" w:sz="0" w:space="0" w:color="auto"/>
        <w:left w:val="none" w:sz="0" w:space="0" w:color="auto"/>
        <w:bottom w:val="none" w:sz="0" w:space="0" w:color="auto"/>
        <w:right w:val="none" w:sz="0" w:space="0" w:color="auto"/>
      </w:divBdr>
    </w:div>
    <w:div w:id="1970941163">
      <w:bodyDiv w:val="1"/>
      <w:marLeft w:val="0"/>
      <w:marRight w:val="0"/>
      <w:marTop w:val="0"/>
      <w:marBottom w:val="0"/>
      <w:divBdr>
        <w:top w:val="none" w:sz="0" w:space="0" w:color="auto"/>
        <w:left w:val="none" w:sz="0" w:space="0" w:color="auto"/>
        <w:bottom w:val="none" w:sz="0" w:space="0" w:color="auto"/>
        <w:right w:val="none" w:sz="0" w:space="0" w:color="auto"/>
      </w:divBdr>
    </w:div>
    <w:div w:id="2063676997">
      <w:bodyDiv w:val="1"/>
      <w:marLeft w:val="0"/>
      <w:marRight w:val="0"/>
      <w:marTop w:val="0"/>
      <w:marBottom w:val="0"/>
      <w:divBdr>
        <w:top w:val="none" w:sz="0" w:space="0" w:color="auto"/>
        <w:left w:val="none" w:sz="0" w:space="0" w:color="auto"/>
        <w:bottom w:val="none" w:sz="0" w:space="0" w:color="auto"/>
        <w:right w:val="none" w:sz="0" w:space="0" w:color="auto"/>
      </w:divBdr>
    </w:div>
    <w:div w:id="2072382810">
      <w:bodyDiv w:val="1"/>
      <w:marLeft w:val="0"/>
      <w:marRight w:val="0"/>
      <w:marTop w:val="0"/>
      <w:marBottom w:val="0"/>
      <w:divBdr>
        <w:top w:val="none" w:sz="0" w:space="0" w:color="auto"/>
        <w:left w:val="none" w:sz="0" w:space="0" w:color="auto"/>
        <w:bottom w:val="none" w:sz="0" w:space="0" w:color="auto"/>
        <w:right w:val="none" w:sz="0" w:space="0" w:color="auto"/>
      </w:divBdr>
      <w:divsChild>
        <w:div w:id="1570308527">
          <w:marLeft w:val="547"/>
          <w:marRight w:val="0"/>
          <w:marTop w:val="115"/>
          <w:marBottom w:val="0"/>
          <w:divBdr>
            <w:top w:val="none" w:sz="0" w:space="0" w:color="auto"/>
            <w:left w:val="none" w:sz="0" w:space="0" w:color="auto"/>
            <w:bottom w:val="none" w:sz="0" w:space="0" w:color="auto"/>
            <w:right w:val="none" w:sz="0" w:space="0" w:color="auto"/>
          </w:divBdr>
        </w:div>
        <w:div w:id="103883963">
          <w:marLeft w:val="547"/>
          <w:marRight w:val="0"/>
          <w:marTop w:val="115"/>
          <w:marBottom w:val="0"/>
          <w:divBdr>
            <w:top w:val="none" w:sz="0" w:space="0" w:color="auto"/>
            <w:left w:val="none" w:sz="0" w:space="0" w:color="auto"/>
            <w:bottom w:val="none" w:sz="0" w:space="0" w:color="auto"/>
            <w:right w:val="none" w:sz="0" w:space="0" w:color="auto"/>
          </w:divBdr>
        </w:div>
        <w:div w:id="1279802020">
          <w:marLeft w:val="1166"/>
          <w:marRight w:val="0"/>
          <w:marTop w:val="115"/>
          <w:marBottom w:val="0"/>
          <w:divBdr>
            <w:top w:val="none" w:sz="0" w:space="0" w:color="auto"/>
            <w:left w:val="none" w:sz="0" w:space="0" w:color="auto"/>
            <w:bottom w:val="none" w:sz="0" w:space="0" w:color="auto"/>
            <w:right w:val="none" w:sz="0" w:space="0" w:color="auto"/>
          </w:divBdr>
        </w:div>
        <w:div w:id="608508335">
          <w:marLeft w:val="1800"/>
          <w:marRight w:val="0"/>
          <w:marTop w:val="96"/>
          <w:marBottom w:val="0"/>
          <w:divBdr>
            <w:top w:val="none" w:sz="0" w:space="0" w:color="auto"/>
            <w:left w:val="none" w:sz="0" w:space="0" w:color="auto"/>
            <w:bottom w:val="none" w:sz="0" w:space="0" w:color="auto"/>
            <w:right w:val="none" w:sz="0" w:space="0" w:color="auto"/>
          </w:divBdr>
        </w:div>
        <w:div w:id="1825049774">
          <w:marLeft w:val="1800"/>
          <w:marRight w:val="0"/>
          <w:marTop w:val="96"/>
          <w:marBottom w:val="0"/>
          <w:divBdr>
            <w:top w:val="none" w:sz="0" w:space="0" w:color="auto"/>
            <w:left w:val="none" w:sz="0" w:space="0" w:color="auto"/>
            <w:bottom w:val="none" w:sz="0" w:space="0" w:color="auto"/>
            <w:right w:val="none" w:sz="0" w:space="0" w:color="auto"/>
          </w:divBdr>
        </w:div>
      </w:divsChild>
    </w:div>
    <w:div w:id="2094812597">
      <w:bodyDiv w:val="1"/>
      <w:marLeft w:val="0"/>
      <w:marRight w:val="0"/>
      <w:marTop w:val="0"/>
      <w:marBottom w:val="0"/>
      <w:divBdr>
        <w:top w:val="none" w:sz="0" w:space="0" w:color="auto"/>
        <w:left w:val="none" w:sz="0" w:space="0" w:color="auto"/>
        <w:bottom w:val="none" w:sz="0" w:space="0" w:color="auto"/>
        <w:right w:val="none" w:sz="0" w:space="0" w:color="auto"/>
      </w:divBdr>
      <w:divsChild>
        <w:div w:id="2120710141">
          <w:marLeft w:val="0"/>
          <w:marRight w:val="0"/>
          <w:marTop w:val="0"/>
          <w:marBottom w:val="0"/>
          <w:divBdr>
            <w:top w:val="none" w:sz="0" w:space="0" w:color="auto"/>
            <w:left w:val="none" w:sz="0" w:space="0" w:color="auto"/>
            <w:bottom w:val="none" w:sz="0" w:space="0" w:color="auto"/>
            <w:right w:val="none" w:sz="0" w:space="0" w:color="auto"/>
          </w:divBdr>
        </w:div>
        <w:div w:id="1137644995">
          <w:marLeft w:val="0"/>
          <w:marRight w:val="0"/>
          <w:marTop w:val="0"/>
          <w:marBottom w:val="0"/>
          <w:divBdr>
            <w:top w:val="none" w:sz="0" w:space="0" w:color="auto"/>
            <w:left w:val="none" w:sz="0" w:space="0" w:color="auto"/>
            <w:bottom w:val="none" w:sz="0" w:space="0" w:color="auto"/>
            <w:right w:val="none" w:sz="0" w:space="0" w:color="auto"/>
          </w:divBdr>
        </w:div>
        <w:div w:id="1881940006">
          <w:marLeft w:val="0"/>
          <w:marRight w:val="0"/>
          <w:marTop w:val="0"/>
          <w:marBottom w:val="0"/>
          <w:divBdr>
            <w:top w:val="none" w:sz="0" w:space="0" w:color="auto"/>
            <w:left w:val="none" w:sz="0" w:space="0" w:color="auto"/>
            <w:bottom w:val="none" w:sz="0" w:space="0" w:color="auto"/>
            <w:right w:val="none" w:sz="0" w:space="0" w:color="auto"/>
          </w:divBdr>
        </w:div>
        <w:div w:id="1481729303">
          <w:marLeft w:val="0"/>
          <w:marRight w:val="0"/>
          <w:marTop w:val="0"/>
          <w:marBottom w:val="0"/>
          <w:divBdr>
            <w:top w:val="none" w:sz="0" w:space="0" w:color="auto"/>
            <w:left w:val="none" w:sz="0" w:space="0" w:color="auto"/>
            <w:bottom w:val="none" w:sz="0" w:space="0" w:color="auto"/>
            <w:right w:val="none" w:sz="0" w:space="0" w:color="auto"/>
          </w:divBdr>
        </w:div>
        <w:div w:id="917640939">
          <w:marLeft w:val="0"/>
          <w:marRight w:val="0"/>
          <w:marTop w:val="0"/>
          <w:marBottom w:val="0"/>
          <w:divBdr>
            <w:top w:val="none" w:sz="0" w:space="0" w:color="auto"/>
            <w:left w:val="none" w:sz="0" w:space="0" w:color="auto"/>
            <w:bottom w:val="none" w:sz="0" w:space="0" w:color="auto"/>
            <w:right w:val="none" w:sz="0" w:space="0" w:color="auto"/>
          </w:divBdr>
        </w:div>
        <w:div w:id="875579472">
          <w:marLeft w:val="0"/>
          <w:marRight w:val="0"/>
          <w:marTop w:val="0"/>
          <w:marBottom w:val="0"/>
          <w:divBdr>
            <w:top w:val="none" w:sz="0" w:space="0" w:color="auto"/>
            <w:left w:val="none" w:sz="0" w:space="0" w:color="auto"/>
            <w:bottom w:val="none" w:sz="0" w:space="0" w:color="auto"/>
            <w:right w:val="none" w:sz="0" w:space="0" w:color="auto"/>
          </w:divBdr>
        </w:div>
        <w:div w:id="1419981168">
          <w:marLeft w:val="0"/>
          <w:marRight w:val="0"/>
          <w:marTop w:val="0"/>
          <w:marBottom w:val="0"/>
          <w:divBdr>
            <w:top w:val="none" w:sz="0" w:space="0" w:color="auto"/>
            <w:left w:val="none" w:sz="0" w:space="0" w:color="auto"/>
            <w:bottom w:val="none" w:sz="0" w:space="0" w:color="auto"/>
            <w:right w:val="none" w:sz="0" w:space="0" w:color="auto"/>
          </w:divBdr>
        </w:div>
        <w:div w:id="696085280">
          <w:marLeft w:val="0"/>
          <w:marRight w:val="0"/>
          <w:marTop w:val="0"/>
          <w:marBottom w:val="0"/>
          <w:divBdr>
            <w:top w:val="none" w:sz="0" w:space="0" w:color="auto"/>
            <w:left w:val="none" w:sz="0" w:space="0" w:color="auto"/>
            <w:bottom w:val="none" w:sz="0" w:space="0" w:color="auto"/>
            <w:right w:val="none" w:sz="0" w:space="0" w:color="auto"/>
          </w:divBdr>
        </w:div>
        <w:div w:id="1114710617">
          <w:marLeft w:val="0"/>
          <w:marRight w:val="0"/>
          <w:marTop w:val="0"/>
          <w:marBottom w:val="0"/>
          <w:divBdr>
            <w:top w:val="none" w:sz="0" w:space="0" w:color="auto"/>
            <w:left w:val="none" w:sz="0" w:space="0" w:color="auto"/>
            <w:bottom w:val="none" w:sz="0" w:space="0" w:color="auto"/>
            <w:right w:val="none" w:sz="0" w:space="0" w:color="auto"/>
          </w:divBdr>
        </w:div>
        <w:div w:id="1346056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eveloper.android.com/tools/adb?hl=pt-br"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EFABC-EB91-4F66-AF33-BCEDA42C2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80</Pages>
  <Words>13570</Words>
  <Characters>77350</Characters>
  <Application>Microsoft Office Word</Application>
  <DocSecurity>0</DocSecurity>
  <Lines>644</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Instituto Superior Técnico</Company>
  <LinksUpToDate>false</LinksUpToDate>
  <CharactersWithSpaces>90739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lucio.studer@gmail.com</dc:creator>
  <cp:lastModifiedBy>Tomás Martins</cp:lastModifiedBy>
  <cp:revision>22</cp:revision>
  <cp:lastPrinted>2019-12-20T22:18:00Z</cp:lastPrinted>
  <dcterms:created xsi:type="dcterms:W3CDTF">2024-06-28T01:55:00Z</dcterms:created>
  <dcterms:modified xsi:type="dcterms:W3CDTF">2024-06-28T22:54:00Z</dcterms:modified>
</cp:coreProperties>
</file>